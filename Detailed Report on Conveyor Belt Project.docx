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customXmlInsRangeStart w:id="1" w:author="Greg Hutchins" w:date="2018-12-09T16:43:00Z"/>
    <w:sdt>
      <w:sdtPr>
        <w:id w:val="1874031643"/>
        <w:docPartObj>
          <w:docPartGallery w:val="Cover Pages"/>
          <w:docPartUnique/>
        </w:docPartObj>
      </w:sdtPr>
      <w:sdtContent>
        <w:customXmlInsRangeEnd w:id="1"/>
        <w:p w14:paraId="5E591E3B" w14:textId="0C47C193" w:rsidR="001F1564" w:rsidRDefault="001F1564">
          <w:pPr>
            <w:rPr>
              <w:ins w:id="2" w:author="Greg Hutchins" w:date="2018-12-09T16:43:00Z"/>
            </w:rPr>
          </w:pPr>
          <w:ins w:id="3" w:author="Greg Hutchins" w:date="2018-12-09T16:43:00Z">
            <w:r>
              <w:rPr>
                <w:noProof/>
              </w:rPr>
              <mc:AlternateContent>
                <mc:Choice Requires="wps">
                  <w:drawing>
                    <wp:anchor distT="0" distB="0" distL="114300" distR="114300" simplePos="0" relativeHeight="251663360" behindDoc="0" locked="0" layoutInCell="1" allowOverlap="1" wp14:anchorId="08539D1C" wp14:editId="0ABEEBCE">
                      <wp:simplePos x="0" y="0"/>
                      <wp:positionH relativeFrom="page">
                        <wp:align>center</wp:align>
                      </wp:positionH>
                      <wp:positionV relativeFrom="page">
                        <wp:align>center</wp:align>
                      </wp:positionV>
                      <wp:extent cx="1712890" cy="3840480"/>
                      <wp:effectExtent l="0" t="0" r="1270" b="0"/>
                      <wp:wrapNone/>
                      <wp:docPr id="138" name="Text Box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Change w:id="4" w:author="Greg Hutchins" w:date="2018-12-09T16:47:00Z">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PrChange>
                                  </w:tblPr>
                                  <w:tblGrid>
                                    <w:gridCol w:w="6845"/>
                                    <w:gridCol w:w="4645"/>
                                    <w:tblGridChange w:id="5">
                                      <w:tblGrid>
                                        <w:gridCol w:w="5909"/>
                                        <w:gridCol w:w="5597"/>
                                      </w:tblGrid>
                                    </w:tblGridChange>
                                  </w:tblGrid>
                                  <w:tr w:rsidR="001918E1" w14:paraId="3BD62245" w14:textId="77777777" w:rsidTr="001F1564">
                                    <w:trPr>
                                      <w:jc w:val="center"/>
                                      <w:trPrChange w:id="6" w:author="Greg Hutchins" w:date="2018-12-09T16:47:00Z">
                                        <w:trPr>
                                          <w:jc w:val="center"/>
                                        </w:trPr>
                                      </w:trPrChange>
                                    </w:trPr>
                                    <w:tc>
                                      <w:tcPr>
                                        <w:tcW w:w="2777" w:type="pct"/>
                                        <w:vAlign w:val="center"/>
                                        <w:tcPrChange w:id="7" w:author="Greg Hutchins" w:date="2018-12-09T16:47:00Z">
                                          <w:tcPr>
                                            <w:tcW w:w="2568" w:type="pct"/>
                                            <w:vAlign w:val="center"/>
                                          </w:tcPr>
                                        </w:tcPrChange>
                                      </w:tcPr>
                                      <w:p w14:paraId="6BD024ED" w14:textId="40C4208B" w:rsidR="001918E1" w:rsidRPr="001F1564" w:rsidRDefault="001918E1">
                                        <w:pPr>
                                          <w:jc w:val="right"/>
                                          <w:rPr>
                                            <w:color w:val="44546A" w:themeColor="text2"/>
                                            <w:rPrChange w:id="8" w:author="Greg Hutchins" w:date="2018-12-09T16:47:00Z">
                                              <w:rPr/>
                                            </w:rPrChange>
                                          </w:rPr>
                                        </w:pPr>
                                        <w:del w:id="9" w:author="Greg Hutchins" w:date="2018-12-09T16:49:00Z">
                                          <w:r w:rsidRPr="001F1564" w:rsidDel="001F1564">
                                            <w:rPr>
                                              <w:noProof/>
                                              <w:color w:val="44546A" w:themeColor="text2"/>
                                              <w:rPrChange w:id="10" w:author="Greg Hutchins" w:date="2018-12-09T16:47:00Z">
                                                <w:rPr>
                                                  <w:noProof/>
                                                </w:rPr>
                                              </w:rPrChange>
                                            </w:rPr>
                                            <w:drawing>
                                              <wp:inline distT="0" distB="0" distL="0" distR="0" wp14:anchorId="72AB1CF4" wp14:editId="3835D448">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del>
                                        <w:ins w:id="11" w:author="Greg Hutchins" w:date="2018-12-09T16:49:00Z">
                                          <w:r>
                                            <w:object w:dxaOrig="12103" w:dyaOrig="9104" w14:anchorId="11C1500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6" type="#_x0000_t75" style="width:306pt;height:229.5pt">
                                                <v:imagedata r:id="rId9" o:title=""/>
                                                <v:shadow on="t" opacity=".5" offset="-6pt,-5pt" offset2=",2pt"/>
                                              </v:shape>
                                              <o:OLEObject Type="Embed" ProgID="PBrush" ShapeID="_x0000_i1026" DrawAspect="Content" ObjectID="_1606114037" r:id="rId10"/>
                                            </w:object>
                                          </w:r>
                                        </w:ins>
                                      </w:p>
                                      <w:sdt>
                                        <w:sdtPr>
                                          <w:rPr>
                                            <w:caps/>
                                            <w:sz w:val="5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B258C77" w14:textId="517ABBE4" w:rsidR="001918E1" w:rsidRPr="001F1564" w:rsidRDefault="001918E1">
                                            <w:pPr>
                                              <w:pStyle w:val="NoSpacing"/>
                                              <w:spacing w:line="312" w:lineRule="auto"/>
                                              <w:jc w:val="right"/>
                                              <w:rPr>
                                                <w:caps/>
                                                <w:color w:val="44546A" w:themeColor="text2"/>
                                                <w:sz w:val="52"/>
                                                <w:szCs w:val="72"/>
                                                <w:rPrChange w:id="12" w:author="Greg Hutchins" w:date="2018-12-09T16:47:00Z">
                                                  <w:rPr>
                                                    <w:caps/>
                                                    <w:color w:val="191919" w:themeColor="text1" w:themeTint="E6"/>
                                                    <w:sz w:val="72"/>
                                                    <w:szCs w:val="72"/>
                                                  </w:rPr>
                                                </w:rPrChange>
                                              </w:rPr>
                                            </w:pPr>
                                            <w:r>
                                              <w:rPr>
                                                <w:caps/>
                                                <w:sz w:val="52"/>
                                                <w:szCs w:val="72"/>
                                              </w:rPr>
                                              <w:t xml:space="preserve">     </w:t>
                                            </w:r>
                                          </w:p>
                                        </w:sdtContent>
                                      </w:sdt>
                                      <w:sdt>
                                        <w:sdtPr>
                                          <w:rPr>
                                            <w:sz w:val="28"/>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A8A6827" w14:textId="67F8E11C" w:rsidR="001918E1" w:rsidRPr="001F1564" w:rsidRDefault="001918E1">
                                            <w:pPr>
                                              <w:jc w:val="right"/>
                                              <w:rPr>
                                                <w:color w:val="44546A" w:themeColor="text2"/>
                                                <w:sz w:val="24"/>
                                                <w:szCs w:val="24"/>
                                                <w:rPrChange w:id="13" w:author="Greg Hutchins" w:date="2018-12-09T16:47:00Z">
                                                  <w:rPr>
                                                    <w:sz w:val="24"/>
                                                    <w:szCs w:val="24"/>
                                                  </w:rPr>
                                                </w:rPrChange>
                                              </w:rPr>
                                            </w:pPr>
                                            <w:ins w:id="14" w:author="Greg Hutchins" w:date="2018-12-09T16:45:00Z">
                                              <w:r w:rsidRPr="00CE38E6">
                                                <w:rPr>
                                                  <w:sz w:val="28"/>
                                                  <w:szCs w:val="24"/>
                                                  <w:rPrChange w:id="15" w:author="Greg Hutchins" w:date="2018-12-09T16:50:00Z">
                                                    <w:rPr>
                                                      <w:color w:val="000000" w:themeColor="text1"/>
                                                      <w:sz w:val="24"/>
                                                      <w:szCs w:val="24"/>
                                                    </w:rPr>
                                                  </w:rPrChange>
                                                </w:rPr>
                                                <w:t>Final Project Report</w:t>
                                              </w:r>
                                            </w:ins>
                                          </w:p>
                                        </w:sdtContent>
                                      </w:sdt>
                                    </w:tc>
                                    <w:tc>
                                      <w:tcPr>
                                        <w:tcW w:w="2223" w:type="pct"/>
                                        <w:vAlign w:val="center"/>
                                        <w:tcPrChange w:id="16" w:author="Greg Hutchins" w:date="2018-12-09T16:47:00Z">
                                          <w:tcPr>
                                            <w:tcW w:w="2432" w:type="pct"/>
                                            <w:vAlign w:val="center"/>
                                          </w:tcPr>
                                        </w:tcPrChange>
                                      </w:tcPr>
                                      <w:p w14:paraId="0ACA7F7B" w14:textId="51D7AE2F" w:rsidR="001918E1" w:rsidRPr="001F1564" w:rsidDel="001F1564" w:rsidRDefault="001918E1">
                                        <w:pPr>
                                          <w:pStyle w:val="NoSpacing"/>
                                          <w:rPr>
                                            <w:del w:id="17" w:author="Greg Hutchins" w:date="2018-12-09T16:46:00Z"/>
                                            <w:caps/>
                                            <w:color w:val="44546A" w:themeColor="text2"/>
                                            <w:sz w:val="26"/>
                                            <w:szCs w:val="26"/>
                                            <w:rPrChange w:id="18" w:author="Greg Hutchins" w:date="2018-12-09T16:47:00Z">
                                              <w:rPr>
                                                <w:del w:id="19" w:author="Greg Hutchins" w:date="2018-12-09T16:46:00Z"/>
                                                <w:caps/>
                                                <w:color w:val="ED7D31" w:themeColor="accent2"/>
                                                <w:sz w:val="26"/>
                                                <w:szCs w:val="26"/>
                                              </w:rPr>
                                            </w:rPrChange>
                                          </w:rPr>
                                        </w:pPr>
                                        <w:del w:id="20" w:author="Greg Hutchins" w:date="2018-12-09T16:46:00Z">
                                          <w:r w:rsidRPr="001F1564" w:rsidDel="001F1564">
                                            <w:rPr>
                                              <w:caps/>
                                              <w:color w:val="44546A" w:themeColor="text2"/>
                                              <w:sz w:val="26"/>
                                              <w:szCs w:val="26"/>
                                              <w:rPrChange w:id="21" w:author="Greg Hutchins" w:date="2018-12-09T16:47:00Z">
                                                <w:rPr>
                                                  <w:caps/>
                                                  <w:color w:val="ED7D31" w:themeColor="accent2"/>
                                                  <w:sz w:val="26"/>
                                                  <w:szCs w:val="26"/>
                                                </w:rPr>
                                              </w:rPrChange>
                                            </w:rPr>
                                            <w:delText>Abstract</w:delText>
                                          </w:r>
                                        </w:del>
                                      </w:p>
                                      <w:sdt>
                                        <w:sdtPr>
                                          <w:rPr>
                                            <w:color w:val="44546A" w:themeColor="text2"/>
                                          </w:rPr>
                                          <w:alias w:val="Abstract"/>
                                          <w:tag w:val=""/>
                                          <w:id w:val="-2036181933"/>
                                          <w:showingPlcHdr/>
                                          <w:dataBinding w:prefixMappings="xmlns:ns0='http://schemas.microsoft.com/office/2006/coverPageProps' " w:xpath="/ns0:CoverPageProperties[1]/ns0:Abstract[1]" w:storeItemID="{55AF091B-3C7A-41E3-B477-F2FDAA23CFDA}"/>
                                          <w:text/>
                                        </w:sdtPr>
                                        <w:sdtContent>
                                          <w:p w14:paraId="158946F6" w14:textId="150AA586" w:rsidR="001918E1" w:rsidRPr="001F1564" w:rsidRDefault="001918E1">
                                            <w:pPr>
                                              <w:rPr>
                                                <w:color w:val="44546A" w:themeColor="text2"/>
                                                <w:rPrChange w:id="22" w:author="Greg Hutchins" w:date="2018-12-09T16:47:00Z">
                                                  <w:rPr>
                                                    <w:color w:val="000000" w:themeColor="text1"/>
                                                  </w:rPr>
                                                </w:rPrChange>
                                              </w:rPr>
                                            </w:pPr>
                                            <w:r w:rsidRPr="001F1564">
                                              <w:rPr>
                                                <w:color w:val="44546A" w:themeColor="text2"/>
                                                <w:rPrChange w:id="23" w:author="Greg Hutchins" w:date="2018-12-09T16:47:00Z">
                                                  <w:rPr>
                                                    <w:color w:val="000000" w:themeColor="text1"/>
                                                  </w:rPr>
                                                </w:rPrChange>
                                              </w:rPr>
                                              <w:t xml:space="preserve">     </w:t>
                                            </w:r>
                                          </w:p>
                                        </w:sdtContent>
                                      </w:sdt>
                                      <w:p w14:paraId="4E740476" w14:textId="6A810782" w:rsidR="001918E1" w:rsidRPr="00CE38E6" w:rsidRDefault="001918E1">
                                        <w:pPr>
                                          <w:pStyle w:val="NoSpacing"/>
                                          <w:rPr>
                                            <w:ins w:id="24" w:author="Greg Hutchins" w:date="2018-12-09T16:46:00Z"/>
                                            <w:sz w:val="26"/>
                                            <w:szCs w:val="26"/>
                                            <w:rPrChange w:id="25" w:author="Greg Hutchins" w:date="2018-12-09T16:50:00Z">
                                              <w:rPr>
                                                <w:ins w:id="26" w:author="Greg Hutchins" w:date="2018-12-09T16:46:00Z"/>
                                                <w:color w:val="ED7D31" w:themeColor="accent2"/>
                                                <w:sz w:val="26"/>
                                                <w:szCs w:val="26"/>
                                              </w:rPr>
                                            </w:rPrChange>
                                          </w:rPr>
                                        </w:pPr>
                                        <w:sdt>
                                          <w:sdtPr>
                                            <w:rPr>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ins w:id="27" w:author="Greg Hutchins" w:date="2018-12-09T16:46:00Z">
                                              <w:r w:rsidRPr="00CE38E6">
                                                <w:rPr>
                                                  <w:sz w:val="26"/>
                                                  <w:szCs w:val="26"/>
                                                  <w:rPrChange w:id="28" w:author="Greg Hutchins" w:date="2018-12-09T16:50:00Z">
                                                    <w:rPr>
                                                      <w:color w:val="ED7D31" w:themeColor="accent2"/>
                                                      <w:sz w:val="26"/>
                                                      <w:szCs w:val="26"/>
                                                    </w:rPr>
                                                  </w:rPrChange>
                                                </w:rPr>
                                                <w:t xml:space="preserve">Megha Sharma                                                    Divya Singh                                                           </w:t>
                                              </w:r>
                                            </w:ins>
                                            <w:ins w:id="29" w:author="Greg Hutchins" w:date="2018-12-09T16:43:00Z">
                                              <w:r w:rsidRPr="00CE38E6">
                                                <w:rPr>
                                                  <w:sz w:val="26"/>
                                                  <w:szCs w:val="26"/>
                                                  <w:rPrChange w:id="30" w:author="Greg Hutchins" w:date="2018-12-09T16:50:00Z">
                                                    <w:rPr>
                                                      <w:color w:val="ED7D31" w:themeColor="accent2"/>
                                                      <w:sz w:val="26"/>
                                                      <w:szCs w:val="26"/>
                                                    </w:rPr>
                                                  </w:rPrChange>
                                                </w:rPr>
                                                <w:t>Greg Hutchins</w:t>
                                              </w:r>
                                            </w:ins>
                                          </w:sdtContent>
                                        </w:sdt>
                                        <w:ins w:id="31" w:author="Greg Hutchins" w:date="2018-12-09T16:46:00Z">
                                          <w:r w:rsidRPr="00CE38E6">
                                            <w:rPr>
                                              <w:sz w:val="26"/>
                                              <w:szCs w:val="26"/>
                                              <w:rPrChange w:id="32" w:author="Greg Hutchins" w:date="2018-12-09T16:50:00Z">
                                                <w:rPr>
                                                  <w:color w:val="ED7D31" w:themeColor="accent2"/>
                                                  <w:sz w:val="26"/>
                                                  <w:szCs w:val="26"/>
                                                </w:rPr>
                                              </w:rPrChange>
                                            </w:rPr>
                                            <w:t xml:space="preserve">                                                             </w:t>
                                          </w:r>
                                        </w:ins>
                                      </w:p>
                                      <w:p w14:paraId="7309FFD5" w14:textId="0845CF57" w:rsidR="001918E1" w:rsidRPr="00CE38E6" w:rsidRDefault="001918E1">
                                        <w:pPr>
                                          <w:pStyle w:val="NoSpacing"/>
                                          <w:rPr>
                                            <w:sz w:val="26"/>
                                            <w:szCs w:val="26"/>
                                            <w:rPrChange w:id="33" w:author="Greg Hutchins" w:date="2018-12-09T16:50:00Z">
                                              <w:rPr>
                                                <w:color w:val="ED7D31" w:themeColor="accent2"/>
                                                <w:sz w:val="26"/>
                                                <w:szCs w:val="26"/>
                                              </w:rPr>
                                            </w:rPrChange>
                                          </w:rPr>
                                        </w:pPr>
                                        <w:ins w:id="34" w:author="Greg Hutchins" w:date="2018-12-09T16:46:00Z">
                                          <w:r w:rsidRPr="00CE38E6">
                                            <w:rPr>
                                              <w:sz w:val="26"/>
                                              <w:szCs w:val="26"/>
                                              <w:rPrChange w:id="35" w:author="Greg Hutchins" w:date="2018-12-09T16:50:00Z">
                                                <w:rPr>
                                                  <w:color w:val="ED7D31" w:themeColor="accent2"/>
                                                  <w:sz w:val="26"/>
                                                  <w:szCs w:val="26"/>
                                                </w:rPr>
                                              </w:rPrChange>
                                            </w:rPr>
                                            <w:t>Anupam Swain</w:t>
                                          </w:r>
                                        </w:ins>
                                      </w:p>
                                      <w:p w14:paraId="53DC0C71" w14:textId="3C8AC4CA" w:rsidR="001918E1" w:rsidRPr="001F1564" w:rsidRDefault="001918E1">
                                        <w:pPr>
                                          <w:pStyle w:val="NoSpacing"/>
                                          <w:rPr>
                                            <w:color w:val="44546A" w:themeColor="text2"/>
                                            <w:rPrChange w:id="36" w:author="Greg Hutchins" w:date="2018-12-09T16:47:00Z">
                                              <w:rPr/>
                                            </w:rPrChange>
                                          </w:rPr>
                                        </w:pPr>
                                        <w:sdt>
                                          <w:sdt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Pr="00CE38E6">
                                              <w:rPr>
                                                <w:rPrChange w:id="37" w:author="Greg Hutchins" w:date="2018-12-09T16:50:00Z">
                                                  <w:rPr>
                                                    <w:color w:val="44546A" w:themeColor="text2"/>
                                                  </w:rPr>
                                                </w:rPrChange>
                                              </w:rPr>
                                              <w:t xml:space="preserve">     </w:t>
                                            </w:r>
                                          </w:sdtContent>
                                        </w:sdt>
                                      </w:p>
                                    </w:tc>
                                  </w:tr>
                                </w:tbl>
                                <w:p w14:paraId="20ED7507" w14:textId="77777777" w:rsidR="001918E1" w:rsidRDefault="001918E1"/>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w14:anchorId="08539D1C" id="_x0000_t202" coordsize="21600,21600" o:spt="202" path="m,l,21600r21600,l21600,xe">
                      <v:stroke joinstyle="miter"/>
                      <v:path gradientshapeok="t" o:connecttype="rect"/>
                    </v:shapetype>
                    <v:shape id="Text Box 138" o:spid="_x0000_s1026" type="#_x0000_t202" style="position:absolute;margin-left:0;margin-top:0;width:134.85pt;height:302.4pt;z-index:251663360;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" fillcolor="white [3201]" stroked="f" strokeweight=".5pt">
                      <v:textbox inset="0,0,0,0">
                        <w:txbxContent>
                          <w:tbl>
                            <w:tblPr>
                              <w:tblW w:w="4993"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Change w:id="38" w:author="Greg Hutchins" w:date="2018-12-09T16:47:00Z">
                                <w:tblPr>
                                  <w:tblW w:w="5000" w:type="pct"/>
                                  <w:jc w:val="center"/>
                                  <w:tblBorders>
                                    <w:insideV w:val="single" w:sz="12" w:space="0" w:color="ED7D31" w:themeColor="accent2"/>
                                  </w:tblBorders>
                                  <w:tblCellMar>
                                    <w:top w:w="1296" w:type="dxa"/>
                                    <w:left w:w="360" w:type="dxa"/>
                                    <w:bottom w:w="1296" w:type="dxa"/>
                                    <w:right w:w="360" w:type="dxa"/>
                                  </w:tblCellMar>
                                  <w:tblLook w:val="04A0" w:firstRow="1" w:lastRow="0" w:firstColumn="1" w:lastColumn="0" w:noHBand="0" w:noVBand="1"/>
                                </w:tblPr>
                              </w:tblPrChange>
                            </w:tblPr>
                            <w:tblGrid>
                              <w:gridCol w:w="6845"/>
                              <w:gridCol w:w="4645"/>
                              <w:tblGridChange w:id="39">
                                <w:tblGrid>
                                  <w:gridCol w:w="5909"/>
                                  <w:gridCol w:w="5597"/>
                                </w:tblGrid>
                              </w:tblGridChange>
                            </w:tblGrid>
                            <w:tr w:rsidR="001918E1" w14:paraId="3BD62245" w14:textId="77777777" w:rsidTr="001F1564">
                              <w:trPr>
                                <w:jc w:val="center"/>
                                <w:trPrChange w:id="40" w:author="Greg Hutchins" w:date="2018-12-09T16:47:00Z">
                                  <w:trPr>
                                    <w:jc w:val="center"/>
                                  </w:trPr>
                                </w:trPrChange>
                              </w:trPr>
                              <w:tc>
                                <w:tcPr>
                                  <w:tcW w:w="2777" w:type="pct"/>
                                  <w:vAlign w:val="center"/>
                                  <w:tcPrChange w:id="41" w:author="Greg Hutchins" w:date="2018-12-09T16:47:00Z">
                                    <w:tcPr>
                                      <w:tcW w:w="2568" w:type="pct"/>
                                      <w:vAlign w:val="center"/>
                                    </w:tcPr>
                                  </w:tcPrChange>
                                </w:tcPr>
                                <w:p w14:paraId="6BD024ED" w14:textId="40C4208B" w:rsidR="001918E1" w:rsidRPr="001F1564" w:rsidRDefault="001918E1">
                                  <w:pPr>
                                    <w:jc w:val="right"/>
                                    <w:rPr>
                                      <w:color w:val="44546A" w:themeColor="text2"/>
                                      <w:rPrChange w:id="42" w:author="Greg Hutchins" w:date="2018-12-09T16:47:00Z">
                                        <w:rPr/>
                                      </w:rPrChange>
                                    </w:rPr>
                                  </w:pPr>
                                  <w:del w:id="43" w:author="Greg Hutchins" w:date="2018-12-09T16:49:00Z">
                                    <w:r w:rsidRPr="001F1564" w:rsidDel="001F1564">
                                      <w:rPr>
                                        <w:noProof/>
                                        <w:color w:val="44546A" w:themeColor="text2"/>
                                        <w:rPrChange w:id="44" w:author="Greg Hutchins" w:date="2018-12-09T16:47:00Z">
                                          <w:rPr>
                                            <w:noProof/>
                                          </w:rPr>
                                        </w:rPrChange>
                                      </w:rPr>
                                      <w:drawing>
                                        <wp:inline distT="0" distB="0" distL="0" distR="0" wp14:anchorId="72AB1CF4" wp14:editId="3835D448">
                                          <wp:extent cx="3065006" cy="3831336"/>
                                          <wp:effectExtent l="0" t="0" r="2540" b="0"/>
                                          <wp:docPr id="139" name="Picture 139" descr="A picture of a winding road and trees" title="R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ree crop.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065006" cy="3831336"/>
                                                  </a:xfrm>
                                                  <a:prstGeom prst="rect">
                                                    <a:avLst/>
                                                  </a:prstGeom>
                                                </pic:spPr>
                                              </pic:pic>
                                            </a:graphicData>
                                          </a:graphic>
                                        </wp:inline>
                                      </w:drawing>
                                    </w:r>
                                  </w:del>
                                  <w:ins w:id="45" w:author="Greg Hutchins" w:date="2018-12-09T16:49:00Z">
                                    <w:r>
                                      <w:object w:dxaOrig="12103" w:dyaOrig="9104" w14:anchorId="11C15004">
                                        <v:shape id="_x0000_i1026" type="#_x0000_t75" style="width:306pt;height:229.5pt">
                                          <v:imagedata r:id="rId9" o:title=""/>
                                          <v:shadow on="t" opacity=".5" offset="-6pt,-5pt" offset2=",2pt"/>
                                        </v:shape>
                                        <o:OLEObject Type="Embed" ProgID="PBrush" ShapeID="_x0000_i1026" DrawAspect="Content" ObjectID="_1606114037" r:id="rId11"/>
                                      </w:object>
                                    </w:r>
                                  </w:ins>
                                </w:p>
                                <w:sdt>
                                  <w:sdtPr>
                                    <w:rPr>
                                      <w:caps/>
                                      <w:sz w:val="52"/>
                                      <w:szCs w:val="72"/>
                                    </w:rPr>
                                    <w:alias w:val="Title"/>
                                    <w:tag w:val=""/>
                                    <w:id w:val="-438379639"/>
                                    <w:showingPlcHdr/>
                                    <w:dataBinding w:prefixMappings="xmlns:ns0='http://purl.org/dc/elements/1.1/' xmlns:ns1='http://schemas.openxmlformats.org/package/2006/metadata/core-properties' " w:xpath="/ns1:coreProperties[1]/ns0:title[1]" w:storeItemID="{6C3C8BC8-F283-45AE-878A-BAB7291924A1}"/>
                                    <w:text/>
                                  </w:sdtPr>
                                  <w:sdtContent>
                                    <w:p w14:paraId="2B258C77" w14:textId="517ABBE4" w:rsidR="001918E1" w:rsidRPr="001F1564" w:rsidRDefault="001918E1">
                                      <w:pPr>
                                        <w:pStyle w:val="NoSpacing"/>
                                        <w:spacing w:line="312" w:lineRule="auto"/>
                                        <w:jc w:val="right"/>
                                        <w:rPr>
                                          <w:caps/>
                                          <w:color w:val="44546A" w:themeColor="text2"/>
                                          <w:sz w:val="52"/>
                                          <w:szCs w:val="72"/>
                                          <w:rPrChange w:id="46" w:author="Greg Hutchins" w:date="2018-12-09T16:47:00Z">
                                            <w:rPr>
                                              <w:caps/>
                                              <w:color w:val="191919" w:themeColor="text1" w:themeTint="E6"/>
                                              <w:sz w:val="72"/>
                                              <w:szCs w:val="72"/>
                                            </w:rPr>
                                          </w:rPrChange>
                                        </w:rPr>
                                      </w:pPr>
                                      <w:r>
                                        <w:rPr>
                                          <w:caps/>
                                          <w:sz w:val="52"/>
                                          <w:szCs w:val="72"/>
                                        </w:rPr>
                                        <w:t xml:space="preserve">     </w:t>
                                      </w:r>
                                    </w:p>
                                  </w:sdtContent>
                                </w:sdt>
                                <w:sdt>
                                  <w:sdtPr>
                                    <w:rPr>
                                      <w:sz w:val="28"/>
                                      <w:szCs w:val="24"/>
                                    </w:rPr>
                                    <w:alias w:val="Subtitle"/>
                                    <w:tag w:val=""/>
                                    <w:id w:val="1354072561"/>
                                    <w:dataBinding w:prefixMappings="xmlns:ns0='http://purl.org/dc/elements/1.1/' xmlns:ns1='http://schemas.openxmlformats.org/package/2006/metadata/core-properties' " w:xpath="/ns1:coreProperties[1]/ns0:subject[1]" w:storeItemID="{6C3C8BC8-F283-45AE-878A-BAB7291924A1}"/>
                                    <w:text/>
                                  </w:sdtPr>
                                  <w:sdtContent>
                                    <w:p w14:paraId="5A8A6827" w14:textId="67F8E11C" w:rsidR="001918E1" w:rsidRPr="001F1564" w:rsidRDefault="001918E1">
                                      <w:pPr>
                                        <w:jc w:val="right"/>
                                        <w:rPr>
                                          <w:color w:val="44546A" w:themeColor="text2"/>
                                          <w:sz w:val="24"/>
                                          <w:szCs w:val="24"/>
                                          <w:rPrChange w:id="47" w:author="Greg Hutchins" w:date="2018-12-09T16:47:00Z">
                                            <w:rPr>
                                              <w:sz w:val="24"/>
                                              <w:szCs w:val="24"/>
                                            </w:rPr>
                                          </w:rPrChange>
                                        </w:rPr>
                                      </w:pPr>
                                      <w:ins w:id="48" w:author="Greg Hutchins" w:date="2018-12-09T16:45:00Z">
                                        <w:r w:rsidRPr="00CE38E6">
                                          <w:rPr>
                                            <w:sz w:val="28"/>
                                            <w:szCs w:val="24"/>
                                            <w:rPrChange w:id="49" w:author="Greg Hutchins" w:date="2018-12-09T16:50:00Z">
                                              <w:rPr>
                                                <w:color w:val="000000" w:themeColor="text1"/>
                                                <w:sz w:val="24"/>
                                                <w:szCs w:val="24"/>
                                              </w:rPr>
                                            </w:rPrChange>
                                          </w:rPr>
                                          <w:t>Final Project Report</w:t>
                                        </w:r>
                                      </w:ins>
                                    </w:p>
                                  </w:sdtContent>
                                </w:sdt>
                              </w:tc>
                              <w:tc>
                                <w:tcPr>
                                  <w:tcW w:w="2223" w:type="pct"/>
                                  <w:vAlign w:val="center"/>
                                  <w:tcPrChange w:id="50" w:author="Greg Hutchins" w:date="2018-12-09T16:47:00Z">
                                    <w:tcPr>
                                      <w:tcW w:w="2432" w:type="pct"/>
                                      <w:vAlign w:val="center"/>
                                    </w:tcPr>
                                  </w:tcPrChange>
                                </w:tcPr>
                                <w:p w14:paraId="0ACA7F7B" w14:textId="51D7AE2F" w:rsidR="001918E1" w:rsidRPr="001F1564" w:rsidDel="001F1564" w:rsidRDefault="001918E1">
                                  <w:pPr>
                                    <w:pStyle w:val="NoSpacing"/>
                                    <w:rPr>
                                      <w:del w:id="51" w:author="Greg Hutchins" w:date="2018-12-09T16:46:00Z"/>
                                      <w:caps/>
                                      <w:color w:val="44546A" w:themeColor="text2"/>
                                      <w:sz w:val="26"/>
                                      <w:szCs w:val="26"/>
                                      <w:rPrChange w:id="52" w:author="Greg Hutchins" w:date="2018-12-09T16:47:00Z">
                                        <w:rPr>
                                          <w:del w:id="53" w:author="Greg Hutchins" w:date="2018-12-09T16:46:00Z"/>
                                          <w:caps/>
                                          <w:color w:val="ED7D31" w:themeColor="accent2"/>
                                          <w:sz w:val="26"/>
                                          <w:szCs w:val="26"/>
                                        </w:rPr>
                                      </w:rPrChange>
                                    </w:rPr>
                                  </w:pPr>
                                  <w:del w:id="54" w:author="Greg Hutchins" w:date="2018-12-09T16:46:00Z">
                                    <w:r w:rsidRPr="001F1564" w:rsidDel="001F1564">
                                      <w:rPr>
                                        <w:caps/>
                                        <w:color w:val="44546A" w:themeColor="text2"/>
                                        <w:sz w:val="26"/>
                                        <w:szCs w:val="26"/>
                                        <w:rPrChange w:id="55" w:author="Greg Hutchins" w:date="2018-12-09T16:47:00Z">
                                          <w:rPr>
                                            <w:caps/>
                                            <w:color w:val="ED7D31" w:themeColor="accent2"/>
                                            <w:sz w:val="26"/>
                                            <w:szCs w:val="26"/>
                                          </w:rPr>
                                        </w:rPrChange>
                                      </w:rPr>
                                      <w:delText>Abstract</w:delText>
                                    </w:r>
                                  </w:del>
                                </w:p>
                                <w:sdt>
                                  <w:sdtPr>
                                    <w:rPr>
                                      <w:color w:val="44546A" w:themeColor="text2"/>
                                    </w:rPr>
                                    <w:alias w:val="Abstract"/>
                                    <w:tag w:val=""/>
                                    <w:id w:val="-2036181933"/>
                                    <w:showingPlcHdr/>
                                    <w:dataBinding w:prefixMappings="xmlns:ns0='http://schemas.microsoft.com/office/2006/coverPageProps' " w:xpath="/ns0:CoverPageProperties[1]/ns0:Abstract[1]" w:storeItemID="{55AF091B-3C7A-41E3-B477-F2FDAA23CFDA}"/>
                                    <w:text/>
                                  </w:sdtPr>
                                  <w:sdtContent>
                                    <w:p w14:paraId="158946F6" w14:textId="150AA586" w:rsidR="001918E1" w:rsidRPr="001F1564" w:rsidRDefault="001918E1">
                                      <w:pPr>
                                        <w:rPr>
                                          <w:color w:val="44546A" w:themeColor="text2"/>
                                          <w:rPrChange w:id="56" w:author="Greg Hutchins" w:date="2018-12-09T16:47:00Z">
                                            <w:rPr>
                                              <w:color w:val="000000" w:themeColor="text1"/>
                                            </w:rPr>
                                          </w:rPrChange>
                                        </w:rPr>
                                      </w:pPr>
                                      <w:r w:rsidRPr="001F1564">
                                        <w:rPr>
                                          <w:color w:val="44546A" w:themeColor="text2"/>
                                          <w:rPrChange w:id="57" w:author="Greg Hutchins" w:date="2018-12-09T16:47:00Z">
                                            <w:rPr>
                                              <w:color w:val="000000" w:themeColor="text1"/>
                                            </w:rPr>
                                          </w:rPrChange>
                                        </w:rPr>
                                        <w:t xml:space="preserve">     </w:t>
                                      </w:r>
                                    </w:p>
                                  </w:sdtContent>
                                </w:sdt>
                                <w:p w14:paraId="4E740476" w14:textId="6A810782" w:rsidR="001918E1" w:rsidRPr="00CE38E6" w:rsidRDefault="001918E1">
                                  <w:pPr>
                                    <w:pStyle w:val="NoSpacing"/>
                                    <w:rPr>
                                      <w:ins w:id="58" w:author="Greg Hutchins" w:date="2018-12-09T16:46:00Z"/>
                                      <w:sz w:val="26"/>
                                      <w:szCs w:val="26"/>
                                      <w:rPrChange w:id="59" w:author="Greg Hutchins" w:date="2018-12-09T16:50:00Z">
                                        <w:rPr>
                                          <w:ins w:id="60" w:author="Greg Hutchins" w:date="2018-12-09T16:46:00Z"/>
                                          <w:color w:val="ED7D31" w:themeColor="accent2"/>
                                          <w:sz w:val="26"/>
                                          <w:szCs w:val="26"/>
                                        </w:rPr>
                                      </w:rPrChange>
                                    </w:rPr>
                                  </w:pPr>
                                  <w:sdt>
                                    <w:sdtPr>
                                      <w:rPr>
                                        <w:sz w:val="26"/>
                                        <w:szCs w:val="26"/>
                                      </w:rPr>
                                      <w:alias w:val="Author"/>
                                      <w:tag w:val=""/>
                                      <w:id w:val="-279026076"/>
                                      <w:dataBinding w:prefixMappings="xmlns:ns0='http://purl.org/dc/elements/1.1/' xmlns:ns1='http://schemas.openxmlformats.org/package/2006/metadata/core-properties' " w:xpath="/ns1:coreProperties[1]/ns0:creator[1]" w:storeItemID="{6C3C8BC8-F283-45AE-878A-BAB7291924A1}"/>
                                      <w:text/>
                                    </w:sdtPr>
                                    <w:sdtContent>
                                      <w:ins w:id="61" w:author="Greg Hutchins" w:date="2018-12-09T16:46:00Z">
                                        <w:r w:rsidRPr="00CE38E6">
                                          <w:rPr>
                                            <w:sz w:val="26"/>
                                            <w:szCs w:val="26"/>
                                            <w:rPrChange w:id="62" w:author="Greg Hutchins" w:date="2018-12-09T16:50:00Z">
                                              <w:rPr>
                                                <w:color w:val="ED7D31" w:themeColor="accent2"/>
                                                <w:sz w:val="26"/>
                                                <w:szCs w:val="26"/>
                                              </w:rPr>
                                            </w:rPrChange>
                                          </w:rPr>
                                          <w:t xml:space="preserve">Megha Sharma                                                    Divya Singh                                                           </w:t>
                                        </w:r>
                                      </w:ins>
                                      <w:ins w:id="63" w:author="Greg Hutchins" w:date="2018-12-09T16:43:00Z">
                                        <w:r w:rsidRPr="00CE38E6">
                                          <w:rPr>
                                            <w:sz w:val="26"/>
                                            <w:szCs w:val="26"/>
                                            <w:rPrChange w:id="64" w:author="Greg Hutchins" w:date="2018-12-09T16:50:00Z">
                                              <w:rPr>
                                                <w:color w:val="ED7D31" w:themeColor="accent2"/>
                                                <w:sz w:val="26"/>
                                                <w:szCs w:val="26"/>
                                              </w:rPr>
                                            </w:rPrChange>
                                          </w:rPr>
                                          <w:t>Greg Hutchins</w:t>
                                        </w:r>
                                      </w:ins>
                                    </w:sdtContent>
                                  </w:sdt>
                                  <w:ins w:id="65" w:author="Greg Hutchins" w:date="2018-12-09T16:46:00Z">
                                    <w:r w:rsidRPr="00CE38E6">
                                      <w:rPr>
                                        <w:sz w:val="26"/>
                                        <w:szCs w:val="26"/>
                                        <w:rPrChange w:id="66" w:author="Greg Hutchins" w:date="2018-12-09T16:50:00Z">
                                          <w:rPr>
                                            <w:color w:val="ED7D31" w:themeColor="accent2"/>
                                            <w:sz w:val="26"/>
                                            <w:szCs w:val="26"/>
                                          </w:rPr>
                                        </w:rPrChange>
                                      </w:rPr>
                                      <w:t xml:space="preserve">                                                             </w:t>
                                    </w:r>
                                  </w:ins>
                                </w:p>
                                <w:p w14:paraId="7309FFD5" w14:textId="0845CF57" w:rsidR="001918E1" w:rsidRPr="00CE38E6" w:rsidRDefault="001918E1">
                                  <w:pPr>
                                    <w:pStyle w:val="NoSpacing"/>
                                    <w:rPr>
                                      <w:sz w:val="26"/>
                                      <w:szCs w:val="26"/>
                                      <w:rPrChange w:id="67" w:author="Greg Hutchins" w:date="2018-12-09T16:50:00Z">
                                        <w:rPr>
                                          <w:color w:val="ED7D31" w:themeColor="accent2"/>
                                          <w:sz w:val="26"/>
                                          <w:szCs w:val="26"/>
                                        </w:rPr>
                                      </w:rPrChange>
                                    </w:rPr>
                                  </w:pPr>
                                  <w:ins w:id="68" w:author="Greg Hutchins" w:date="2018-12-09T16:46:00Z">
                                    <w:r w:rsidRPr="00CE38E6">
                                      <w:rPr>
                                        <w:sz w:val="26"/>
                                        <w:szCs w:val="26"/>
                                        <w:rPrChange w:id="69" w:author="Greg Hutchins" w:date="2018-12-09T16:50:00Z">
                                          <w:rPr>
                                            <w:color w:val="ED7D31" w:themeColor="accent2"/>
                                            <w:sz w:val="26"/>
                                            <w:szCs w:val="26"/>
                                          </w:rPr>
                                        </w:rPrChange>
                                      </w:rPr>
                                      <w:t>Anupam Swain</w:t>
                                    </w:r>
                                  </w:ins>
                                </w:p>
                                <w:p w14:paraId="53DC0C71" w14:textId="3C8AC4CA" w:rsidR="001918E1" w:rsidRPr="001F1564" w:rsidRDefault="001918E1">
                                  <w:pPr>
                                    <w:pStyle w:val="NoSpacing"/>
                                    <w:rPr>
                                      <w:color w:val="44546A" w:themeColor="text2"/>
                                      <w:rPrChange w:id="70" w:author="Greg Hutchins" w:date="2018-12-09T16:47:00Z">
                                        <w:rPr/>
                                      </w:rPrChange>
                                    </w:rPr>
                                  </w:pPr>
                                  <w:sdt>
                                    <w:sdtPr>
                                      <w:alias w:val="Course"/>
                                      <w:tag w:val="Course"/>
                                      <w:id w:val="-710501431"/>
                                      <w:showingPlcHdr/>
                                      <w:dataBinding w:prefixMappings="xmlns:ns0='http://purl.org/dc/elements/1.1/' xmlns:ns1='http://schemas.openxmlformats.org/package/2006/metadata/core-properties' " w:xpath="/ns1:coreProperties[1]/ns1:category[1]" w:storeItemID="{6C3C8BC8-F283-45AE-878A-BAB7291924A1}"/>
                                      <w:text/>
                                    </w:sdtPr>
                                    <w:sdtContent>
                                      <w:r w:rsidRPr="00CE38E6">
                                        <w:rPr>
                                          <w:rPrChange w:id="71" w:author="Greg Hutchins" w:date="2018-12-09T16:50:00Z">
                                            <w:rPr>
                                              <w:color w:val="44546A" w:themeColor="text2"/>
                                            </w:rPr>
                                          </w:rPrChange>
                                        </w:rPr>
                                        <w:t xml:space="preserve">     </w:t>
                                      </w:r>
                                    </w:sdtContent>
                                  </w:sdt>
                                </w:p>
                              </w:tc>
                            </w:tr>
                          </w:tbl>
                          <w:p w14:paraId="20ED7507" w14:textId="77777777" w:rsidR="001918E1" w:rsidRDefault="001918E1"/>
                        </w:txbxContent>
                      </v:textbox>
                      <w10:wrap anchorx="page" anchory="page"/>
                    </v:shape>
                  </w:pict>
                </mc:Fallback>
              </mc:AlternateContent>
            </w:r>
            <w:r>
              <w:br w:type="page"/>
            </w:r>
          </w:ins>
        </w:p>
        <w:bookmarkStart w:id="72" w:name="_GoBack" w:displacedByCustomXml="next"/>
        <w:bookmarkEnd w:id="72" w:displacedByCustomXml="next"/>
        <w:customXmlInsRangeStart w:id="73" w:author="Greg Hutchins" w:date="2018-12-09T16:43:00Z"/>
      </w:sdtContent>
    </w:sdt>
    <w:customXmlInsRangeEnd w:id="73"/>
    <w:customXmlInsRangeStart w:id="74" w:author="Greg Hutchins" w:date="2018-12-09T16:31:00Z"/>
    <w:sdt>
      <w:sdtPr>
        <w:rPr>
          <w:rFonts w:asciiTheme="minorHAnsi" w:eastAsiaTheme="minorHAnsi" w:hAnsiTheme="minorHAnsi" w:cstheme="minorBidi"/>
          <w:color w:val="auto"/>
          <w:sz w:val="22"/>
          <w:szCs w:val="22"/>
        </w:rPr>
        <w:id w:val="435491699"/>
        <w:docPartObj>
          <w:docPartGallery w:val="Table of Contents"/>
          <w:docPartUnique/>
        </w:docPartObj>
      </w:sdtPr>
      <w:sdtEndPr>
        <w:rPr>
          <w:b/>
          <w:bCs/>
          <w:noProof/>
        </w:rPr>
      </w:sdtEndPr>
      <w:sdtContent>
        <w:customXmlInsRangeEnd w:id="74"/>
        <w:p w14:paraId="58177681" w14:textId="780120ED" w:rsidR="00F542FD" w:rsidRPr="00CE38E6" w:rsidRDefault="00F542FD">
          <w:pPr>
            <w:pStyle w:val="TOCHeading"/>
            <w:jc w:val="center"/>
            <w:rPr>
              <w:ins w:id="75" w:author="Greg Hutchins" w:date="2018-12-09T16:31:00Z"/>
              <w:sz w:val="36"/>
              <w:rPrChange w:id="76" w:author="Greg Hutchins" w:date="2018-12-09T16:51:00Z">
                <w:rPr>
                  <w:ins w:id="77" w:author="Greg Hutchins" w:date="2018-12-09T16:31:00Z"/>
                </w:rPr>
              </w:rPrChange>
            </w:rPr>
            <w:pPrChange w:id="78" w:author="Greg Hutchins" w:date="2018-12-09T16:31:00Z">
              <w:pPr>
                <w:pStyle w:val="TOCHeading"/>
              </w:pPr>
            </w:pPrChange>
          </w:pPr>
          <w:ins w:id="79" w:author="Greg Hutchins" w:date="2018-12-09T16:31:00Z">
            <w:r w:rsidRPr="00CE38E6">
              <w:rPr>
                <w:sz w:val="36"/>
                <w:rPrChange w:id="80" w:author="Greg Hutchins" w:date="2018-12-09T16:51:00Z">
                  <w:rPr/>
                </w:rPrChange>
              </w:rPr>
              <w:t>Table of Contents</w:t>
            </w:r>
          </w:ins>
        </w:p>
        <w:p w14:paraId="4356FD7F" w14:textId="53CBE12E" w:rsidR="00F542FD" w:rsidRPr="001F1564" w:rsidRDefault="00F542FD">
          <w:pPr>
            <w:pStyle w:val="TOC1"/>
            <w:rPr>
              <w:noProof/>
              <w:sz w:val="24"/>
              <w:rPrChange w:id="81" w:author="Greg Hutchins" w:date="2018-12-09T16:43:00Z">
                <w:rPr>
                  <w:noProof/>
                </w:rPr>
              </w:rPrChange>
            </w:rPr>
          </w:pPr>
          <w:ins w:id="82" w:author="Greg Hutchins" w:date="2018-12-09T16:31:00Z">
            <w:r w:rsidRPr="001F1564">
              <w:rPr>
                <w:b/>
                <w:bCs/>
                <w:noProof/>
                <w:sz w:val="24"/>
                <w:rPrChange w:id="83" w:author="Greg Hutchins" w:date="2018-12-09T16:43:00Z">
                  <w:rPr>
                    <w:b/>
                    <w:bCs/>
                    <w:noProof/>
                  </w:rPr>
                </w:rPrChange>
              </w:rPr>
              <w:fldChar w:fldCharType="begin"/>
            </w:r>
            <w:r w:rsidRPr="001F1564">
              <w:rPr>
                <w:b/>
                <w:bCs/>
                <w:noProof/>
                <w:sz w:val="24"/>
                <w:rPrChange w:id="84" w:author="Greg Hutchins" w:date="2018-12-09T16:43:00Z">
                  <w:rPr>
                    <w:b/>
                    <w:bCs/>
                    <w:noProof/>
                  </w:rPr>
                </w:rPrChange>
              </w:rPr>
              <w:instrText xml:space="preserve"> TOC \o "1-3" \h \z \u </w:instrText>
            </w:r>
            <w:r w:rsidRPr="001F1564">
              <w:rPr>
                <w:b/>
                <w:bCs/>
                <w:noProof/>
                <w:sz w:val="24"/>
                <w:rPrChange w:id="85" w:author="Greg Hutchins" w:date="2018-12-09T16:43:00Z">
                  <w:rPr>
                    <w:b/>
                    <w:bCs/>
                    <w:noProof/>
                  </w:rPr>
                </w:rPrChange>
              </w:rPr>
              <w:fldChar w:fldCharType="separate"/>
            </w:r>
          </w:ins>
          <w:r w:rsidRPr="001F1564">
            <w:rPr>
              <w:rStyle w:val="Hyperlink"/>
              <w:noProof/>
              <w:sz w:val="24"/>
              <w:rPrChange w:id="86" w:author="Greg Hutchins" w:date="2018-12-09T16:43:00Z">
                <w:rPr>
                  <w:rStyle w:val="Hyperlink"/>
                  <w:noProof/>
                </w:rPr>
              </w:rPrChange>
            </w:rPr>
            <w:fldChar w:fldCharType="begin"/>
          </w:r>
          <w:r w:rsidRPr="001F1564">
            <w:rPr>
              <w:rStyle w:val="Hyperlink"/>
              <w:noProof/>
              <w:sz w:val="24"/>
              <w:rPrChange w:id="87" w:author="Greg Hutchins" w:date="2018-12-09T16:43:00Z">
                <w:rPr>
                  <w:rStyle w:val="Hyperlink"/>
                  <w:noProof/>
                </w:rPr>
              </w:rPrChange>
            </w:rPr>
            <w:instrText xml:space="preserve"> </w:instrText>
          </w:r>
          <w:r w:rsidRPr="001F1564">
            <w:rPr>
              <w:noProof/>
              <w:sz w:val="24"/>
              <w:rPrChange w:id="88" w:author="Greg Hutchins" w:date="2018-12-09T16:43:00Z">
                <w:rPr>
                  <w:noProof/>
                </w:rPr>
              </w:rPrChange>
            </w:rPr>
            <w:instrText>HYPERLINK \l "_Toc532136416"</w:instrText>
          </w:r>
          <w:r w:rsidRPr="001F1564">
            <w:rPr>
              <w:rStyle w:val="Hyperlink"/>
              <w:noProof/>
              <w:sz w:val="24"/>
              <w:rPrChange w:id="89" w:author="Greg Hutchins" w:date="2018-12-09T16:43:00Z">
                <w:rPr>
                  <w:rStyle w:val="Hyperlink"/>
                  <w:noProof/>
                </w:rPr>
              </w:rPrChange>
            </w:rPr>
            <w:instrText xml:space="preserve"> </w:instrText>
          </w:r>
          <w:r w:rsidRPr="001F1564">
            <w:rPr>
              <w:rStyle w:val="Hyperlink"/>
              <w:noProof/>
              <w:sz w:val="24"/>
              <w:rPrChange w:id="90" w:author="Greg Hutchins" w:date="2018-12-09T16:43:00Z">
                <w:rPr>
                  <w:rStyle w:val="Hyperlink"/>
                  <w:noProof/>
                </w:rPr>
              </w:rPrChange>
            </w:rPr>
            <w:fldChar w:fldCharType="separate"/>
          </w:r>
          <w:r w:rsidRPr="001F1564">
            <w:rPr>
              <w:rStyle w:val="Hyperlink"/>
              <w:rFonts w:cstheme="minorHAnsi"/>
              <w:noProof/>
              <w:sz w:val="24"/>
              <w:rPrChange w:id="91" w:author="Greg Hutchins" w:date="2018-12-09T16:43:00Z">
                <w:rPr>
                  <w:rStyle w:val="Hyperlink"/>
                  <w:rFonts w:cstheme="minorHAnsi"/>
                  <w:noProof/>
                </w:rPr>
              </w:rPrChange>
            </w:rPr>
            <w:t>Overview</w:t>
          </w:r>
          <w:r w:rsidRPr="001F1564">
            <w:rPr>
              <w:noProof/>
              <w:webHidden/>
              <w:sz w:val="24"/>
              <w:rPrChange w:id="92" w:author="Greg Hutchins" w:date="2018-12-09T16:43:00Z">
                <w:rPr>
                  <w:noProof/>
                  <w:webHidden/>
                </w:rPr>
              </w:rPrChange>
            </w:rPr>
            <w:tab/>
          </w:r>
          <w:r w:rsidRPr="001F1564">
            <w:rPr>
              <w:noProof/>
              <w:webHidden/>
              <w:sz w:val="24"/>
              <w:rPrChange w:id="93" w:author="Greg Hutchins" w:date="2018-12-09T16:43:00Z">
                <w:rPr>
                  <w:noProof/>
                  <w:webHidden/>
                </w:rPr>
              </w:rPrChange>
            </w:rPr>
            <w:fldChar w:fldCharType="begin"/>
          </w:r>
          <w:r w:rsidRPr="001F1564">
            <w:rPr>
              <w:noProof/>
              <w:webHidden/>
              <w:sz w:val="24"/>
              <w:rPrChange w:id="94" w:author="Greg Hutchins" w:date="2018-12-09T16:43:00Z">
                <w:rPr>
                  <w:noProof/>
                  <w:webHidden/>
                </w:rPr>
              </w:rPrChange>
            </w:rPr>
            <w:instrText xml:space="preserve"> PAGEREF _Toc532136416 \h </w:instrText>
          </w:r>
          <w:r w:rsidRPr="001F1564">
            <w:rPr>
              <w:noProof/>
              <w:webHidden/>
              <w:sz w:val="24"/>
              <w:rPrChange w:id="95" w:author="Greg Hutchins" w:date="2018-12-09T16:43:00Z">
                <w:rPr>
                  <w:noProof/>
                  <w:webHidden/>
                  <w:sz w:val="24"/>
                </w:rPr>
              </w:rPrChange>
            </w:rPr>
          </w:r>
          <w:r w:rsidRPr="001F1564">
            <w:rPr>
              <w:noProof/>
              <w:webHidden/>
              <w:sz w:val="24"/>
              <w:rPrChange w:id="96" w:author="Greg Hutchins" w:date="2018-12-09T16:43:00Z">
                <w:rPr>
                  <w:noProof/>
                  <w:webHidden/>
                </w:rPr>
              </w:rPrChange>
            </w:rPr>
            <w:fldChar w:fldCharType="separate"/>
          </w:r>
          <w:ins w:id="97" w:author="Greg Hutchins" w:date="2018-12-09T16:43:00Z">
            <w:r w:rsidR="001F1564">
              <w:rPr>
                <w:noProof/>
                <w:webHidden/>
                <w:sz w:val="24"/>
              </w:rPr>
              <w:t>3</w:t>
            </w:r>
          </w:ins>
          <w:del w:id="98" w:author="Greg Hutchins" w:date="2018-12-09T16:43:00Z">
            <w:r w:rsidRPr="001F1564" w:rsidDel="001F1564">
              <w:rPr>
                <w:noProof/>
                <w:webHidden/>
                <w:sz w:val="24"/>
                <w:rPrChange w:id="99" w:author="Greg Hutchins" w:date="2018-12-09T16:43:00Z">
                  <w:rPr>
                    <w:noProof/>
                    <w:webHidden/>
                  </w:rPr>
                </w:rPrChange>
              </w:rPr>
              <w:delText>2</w:delText>
            </w:r>
          </w:del>
          <w:r w:rsidRPr="001F1564">
            <w:rPr>
              <w:noProof/>
              <w:webHidden/>
              <w:sz w:val="24"/>
              <w:rPrChange w:id="100" w:author="Greg Hutchins" w:date="2018-12-09T16:43:00Z">
                <w:rPr>
                  <w:noProof/>
                  <w:webHidden/>
                </w:rPr>
              </w:rPrChange>
            </w:rPr>
            <w:fldChar w:fldCharType="end"/>
          </w:r>
          <w:r w:rsidRPr="001F1564">
            <w:rPr>
              <w:rStyle w:val="Hyperlink"/>
              <w:noProof/>
              <w:sz w:val="24"/>
              <w:rPrChange w:id="101" w:author="Greg Hutchins" w:date="2018-12-09T16:43:00Z">
                <w:rPr>
                  <w:rStyle w:val="Hyperlink"/>
                  <w:noProof/>
                </w:rPr>
              </w:rPrChange>
            </w:rPr>
            <w:fldChar w:fldCharType="end"/>
          </w:r>
        </w:p>
        <w:p w14:paraId="7B47DBC2" w14:textId="4F8A915A" w:rsidR="00F542FD" w:rsidRPr="001F1564" w:rsidRDefault="00F542FD">
          <w:pPr>
            <w:pStyle w:val="TOC1"/>
            <w:rPr>
              <w:noProof/>
              <w:sz w:val="24"/>
              <w:rPrChange w:id="102" w:author="Greg Hutchins" w:date="2018-12-09T16:43:00Z">
                <w:rPr>
                  <w:noProof/>
                </w:rPr>
              </w:rPrChange>
            </w:rPr>
          </w:pPr>
          <w:r w:rsidRPr="001F1564">
            <w:rPr>
              <w:rStyle w:val="Hyperlink"/>
              <w:noProof/>
              <w:sz w:val="24"/>
              <w:rPrChange w:id="103" w:author="Greg Hutchins" w:date="2018-12-09T16:43:00Z">
                <w:rPr>
                  <w:rStyle w:val="Hyperlink"/>
                  <w:noProof/>
                </w:rPr>
              </w:rPrChange>
            </w:rPr>
            <w:fldChar w:fldCharType="begin"/>
          </w:r>
          <w:r w:rsidRPr="001F1564">
            <w:rPr>
              <w:rStyle w:val="Hyperlink"/>
              <w:noProof/>
              <w:sz w:val="24"/>
              <w:rPrChange w:id="104" w:author="Greg Hutchins" w:date="2018-12-09T16:43:00Z">
                <w:rPr>
                  <w:rStyle w:val="Hyperlink"/>
                  <w:noProof/>
                </w:rPr>
              </w:rPrChange>
            </w:rPr>
            <w:instrText xml:space="preserve"> </w:instrText>
          </w:r>
          <w:r w:rsidRPr="001F1564">
            <w:rPr>
              <w:noProof/>
              <w:sz w:val="24"/>
              <w:rPrChange w:id="105" w:author="Greg Hutchins" w:date="2018-12-09T16:43:00Z">
                <w:rPr>
                  <w:noProof/>
                </w:rPr>
              </w:rPrChange>
            </w:rPr>
            <w:instrText>HYPERLINK \l "_Toc532136417"</w:instrText>
          </w:r>
          <w:r w:rsidRPr="001F1564">
            <w:rPr>
              <w:rStyle w:val="Hyperlink"/>
              <w:noProof/>
              <w:sz w:val="24"/>
              <w:rPrChange w:id="106" w:author="Greg Hutchins" w:date="2018-12-09T16:43:00Z">
                <w:rPr>
                  <w:rStyle w:val="Hyperlink"/>
                  <w:noProof/>
                </w:rPr>
              </w:rPrChange>
            </w:rPr>
            <w:instrText xml:space="preserve"> </w:instrText>
          </w:r>
          <w:r w:rsidRPr="001F1564">
            <w:rPr>
              <w:rStyle w:val="Hyperlink"/>
              <w:noProof/>
              <w:sz w:val="24"/>
              <w:rPrChange w:id="107" w:author="Greg Hutchins" w:date="2018-12-09T16:43:00Z">
                <w:rPr>
                  <w:rStyle w:val="Hyperlink"/>
                  <w:noProof/>
                </w:rPr>
              </w:rPrChange>
            </w:rPr>
            <w:fldChar w:fldCharType="separate"/>
          </w:r>
          <w:r w:rsidRPr="001F1564">
            <w:rPr>
              <w:rStyle w:val="Hyperlink"/>
              <w:rFonts w:cstheme="minorHAnsi"/>
              <w:noProof/>
              <w:sz w:val="24"/>
              <w:rPrChange w:id="108" w:author="Greg Hutchins" w:date="2018-12-09T16:43:00Z">
                <w:rPr>
                  <w:rStyle w:val="Hyperlink"/>
                  <w:rFonts w:cstheme="minorHAnsi"/>
                  <w:noProof/>
                </w:rPr>
              </w:rPrChange>
            </w:rPr>
            <w:t>Defining</w:t>
          </w:r>
          <w:r w:rsidRPr="001F1564">
            <w:rPr>
              <w:noProof/>
              <w:webHidden/>
              <w:sz w:val="24"/>
              <w:rPrChange w:id="109" w:author="Greg Hutchins" w:date="2018-12-09T16:43:00Z">
                <w:rPr>
                  <w:noProof/>
                  <w:webHidden/>
                </w:rPr>
              </w:rPrChange>
            </w:rPr>
            <w:tab/>
          </w:r>
          <w:r w:rsidRPr="001F1564">
            <w:rPr>
              <w:noProof/>
              <w:webHidden/>
              <w:sz w:val="24"/>
              <w:rPrChange w:id="110" w:author="Greg Hutchins" w:date="2018-12-09T16:43:00Z">
                <w:rPr>
                  <w:noProof/>
                  <w:webHidden/>
                </w:rPr>
              </w:rPrChange>
            </w:rPr>
            <w:fldChar w:fldCharType="begin"/>
          </w:r>
          <w:r w:rsidRPr="001F1564">
            <w:rPr>
              <w:noProof/>
              <w:webHidden/>
              <w:sz w:val="24"/>
              <w:rPrChange w:id="111" w:author="Greg Hutchins" w:date="2018-12-09T16:43:00Z">
                <w:rPr>
                  <w:noProof/>
                  <w:webHidden/>
                </w:rPr>
              </w:rPrChange>
            </w:rPr>
            <w:instrText xml:space="preserve"> PAGEREF _Toc532136417 \h </w:instrText>
          </w:r>
          <w:r w:rsidRPr="001F1564">
            <w:rPr>
              <w:noProof/>
              <w:webHidden/>
              <w:sz w:val="24"/>
              <w:rPrChange w:id="112" w:author="Greg Hutchins" w:date="2018-12-09T16:43:00Z">
                <w:rPr>
                  <w:noProof/>
                  <w:webHidden/>
                  <w:sz w:val="24"/>
                </w:rPr>
              </w:rPrChange>
            </w:rPr>
          </w:r>
          <w:r w:rsidRPr="001F1564">
            <w:rPr>
              <w:noProof/>
              <w:webHidden/>
              <w:sz w:val="24"/>
              <w:rPrChange w:id="113" w:author="Greg Hutchins" w:date="2018-12-09T16:43:00Z">
                <w:rPr>
                  <w:noProof/>
                  <w:webHidden/>
                </w:rPr>
              </w:rPrChange>
            </w:rPr>
            <w:fldChar w:fldCharType="separate"/>
          </w:r>
          <w:ins w:id="114" w:author="Greg Hutchins" w:date="2018-12-09T16:43:00Z">
            <w:r w:rsidR="001F1564">
              <w:rPr>
                <w:noProof/>
                <w:webHidden/>
                <w:sz w:val="24"/>
              </w:rPr>
              <w:t>3</w:t>
            </w:r>
          </w:ins>
          <w:del w:id="115" w:author="Greg Hutchins" w:date="2018-12-09T16:43:00Z">
            <w:r w:rsidRPr="001F1564" w:rsidDel="001F1564">
              <w:rPr>
                <w:noProof/>
                <w:webHidden/>
                <w:sz w:val="24"/>
                <w:rPrChange w:id="116" w:author="Greg Hutchins" w:date="2018-12-09T16:43:00Z">
                  <w:rPr>
                    <w:noProof/>
                    <w:webHidden/>
                  </w:rPr>
                </w:rPrChange>
              </w:rPr>
              <w:delText>2</w:delText>
            </w:r>
          </w:del>
          <w:r w:rsidRPr="001F1564">
            <w:rPr>
              <w:noProof/>
              <w:webHidden/>
              <w:sz w:val="24"/>
              <w:rPrChange w:id="117" w:author="Greg Hutchins" w:date="2018-12-09T16:43:00Z">
                <w:rPr>
                  <w:noProof/>
                  <w:webHidden/>
                </w:rPr>
              </w:rPrChange>
            </w:rPr>
            <w:fldChar w:fldCharType="end"/>
          </w:r>
          <w:r w:rsidRPr="001F1564">
            <w:rPr>
              <w:rStyle w:val="Hyperlink"/>
              <w:noProof/>
              <w:sz w:val="24"/>
              <w:rPrChange w:id="118" w:author="Greg Hutchins" w:date="2018-12-09T16:43:00Z">
                <w:rPr>
                  <w:rStyle w:val="Hyperlink"/>
                  <w:noProof/>
                </w:rPr>
              </w:rPrChange>
            </w:rPr>
            <w:fldChar w:fldCharType="end"/>
          </w:r>
        </w:p>
        <w:p w14:paraId="0EC68D87" w14:textId="455DF85C" w:rsidR="00F542FD" w:rsidRPr="001F1564" w:rsidDel="00F542FD" w:rsidRDefault="00F542FD">
          <w:pPr>
            <w:pStyle w:val="TOC1"/>
            <w:rPr>
              <w:del w:id="119" w:author="Greg Hutchins" w:date="2018-12-09T16:32:00Z"/>
              <w:noProof/>
              <w:sz w:val="24"/>
              <w:rPrChange w:id="120" w:author="Greg Hutchins" w:date="2018-12-09T16:43:00Z">
                <w:rPr>
                  <w:del w:id="121" w:author="Greg Hutchins" w:date="2018-12-09T16:32:00Z"/>
                  <w:noProof/>
                </w:rPr>
              </w:rPrChange>
            </w:rPr>
          </w:pPr>
          <w:del w:id="122" w:author="Greg Hutchins" w:date="2018-12-09T16:32:00Z">
            <w:r w:rsidRPr="001F1564" w:rsidDel="00F542FD">
              <w:rPr>
                <w:rStyle w:val="Hyperlink"/>
                <w:noProof/>
                <w:sz w:val="24"/>
                <w:rPrChange w:id="123" w:author="Greg Hutchins" w:date="2018-12-09T16:43:00Z">
                  <w:rPr>
                    <w:rStyle w:val="Hyperlink"/>
                    <w:noProof/>
                  </w:rPr>
                </w:rPrChange>
              </w:rPr>
              <w:fldChar w:fldCharType="begin"/>
            </w:r>
            <w:r w:rsidRPr="001F1564" w:rsidDel="00F542FD">
              <w:rPr>
                <w:rStyle w:val="Hyperlink"/>
                <w:noProof/>
                <w:sz w:val="24"/>
                <w:rPrChange w:id="124" w:author="Greg Hutchins" w:date="2018-12-09T16:43:00Z">
                  <w:rPr>
                    <w:rStyle w:val="Hyperlink"/>
                    <w:noProof/>
                  </w:rPr>
                </w:rPrChange>
              </w:rPr>
              <w:delInstrText xml:space="preserve"> </w:delInstrText>
            </w:r>
            <w:r w:rsidRPr="001F1564" w:rsidDel="00F542FD">
              <w:rPr>
                <w:noProof/>
                <w:sz w:val="24"/>
                <w:rPrChange w:id="125" w:author="Greg Hutchins" w:date="2018-12-09T16:43:00Z">
                  <w:rPr>
                    <w:noProof/>
                  </w:rPr>
                </w:rPrChange>
              </w:rPr>
              <w:delInstrText>HYPERLINK \l "_Toc532136418"</w:delInstrText>
            </w:r>
            <w:r w:rsidRPr="001F1564" w:rsidDel="00F542FD">
              <w:rPr>
                <w:rStyle w:val="Hyperlink"/>
                <w:noProof/>
                <w:sz w:val="24"/>
                <w:rPrChange w:id="126" w:author="Greg Hutchins" w:date="2018-12-09T16:43:00Z">
                  <w:rPr>
                    <w:rStyle w:val="Hyperlink"/>
                    <w:noProof/>
                  </w:rPr>
                </w:rPrChange>
              </w:rPr>
              <w:delInstrText xml:space="preserve"> </w:delInstrText>
            </w:r>
            <w:r w:rsidRPr="001F1564" w:rsidDel="00F542FD">
              <w:rPr>
                <w:rStyle w:val="Hyperlink"/>
                <w:noProof/>
                <w:sz w:val="24"/>
                <w:rPrChange w:id="127" w:author="Greg Hutchins" w:date="2018-12-09T16:43:00Z">
                  <w:rPr>
                    <w:rStyle w:val="Hyperlink"/>
                    <w:noProof/>
                  </w:rPr>
                </w:rPrChange>
              </w:rPr>
              <w:fldChar w:fldCharType="separate"/>
            </w:r>
          </w:del>
          <w:ins w:id="128" w:author="Greg Hutchins" w:date="2018-12-09T16:43:00Z">
            <w:r w:rsidR="001F1564">
              <w:rPr>
                <w:rStyle w:val="Hyperlink"/>
                <w:b/>
                <w:bCs/>
                <w:noProof/>
                <w:sz w:val="24"/>
              </w:rPr>
              <w:t>Error! Hyperlink reference not valid.</w:t>
            </w:r>
          </w:ins>
          <w:del w:id="129" w:author="Greg Hutchins" w:date="2018-12-09T16:32:00Z">
            <w:r w:rsidRPr="001F1564" w:rsidDel="00F542FD">
              <w:rPr>
                <w:rStyle w:val="Hyperlink"/>
                <w:rFonts w:eastAsia="Times New Roman" w:cstheme="minorHAnsi"/>
                <w:noProof/>
                <w:sz w:val="24"/>
                <w:rPrChange w:id="130" w:author="Greg Hutchins" w:date="2018-12-09T16:43:00Z">
                  <w:rPr>
                    <w:rStyle w:val="Hyperlink"/>
                    <w:rFonts w:eastAsia="Times New Roman" w:cstheme="minorHAnsi"/>
                    <w:noProof/>
                  </w:rPr>
                </w:rPrChange>
              </w:rPr>
              <w:delText>In the Defining stage of the project lifecycle the project team reviewed all of the objectives, deliverables and scope of the conveyor belt project. Components of this stage which assisted the team in current and future stages included analyzing the requirements, developing the project scope statement, establishing the project’s priorities, creating the work breakdown structure (WBS) and coding the WBS.</w:delText>
            </w:r>
            <w:r w:rsidRPr="001F1564" w:rsidDel="00F542FD">
              <w:rPr>
                <w:noProof/>
                <w:webHidden/>
                <w:sz w:val="24"/>
                <w:rPrChange w:id="131" w:author="Greg Hutchins" w:date="2018-12-09T16:43:00Z">
                  <w:rPr>
                    <w:noProof/>
                    <w:webHidden/>
                  </w:rPr>
                </w:rPrChange>
              </w:rPr>
              <w:tab/>
            </w:r>
            <w:r w:rsidRPr="001F1564" w:rsidDel="00F542FD">
              <w:rPr>
                <w:noProof/>
                <w:webHidden/>
                <w:sz w:val="24"/>
                <w:rPrChange w:id="132" w:author="Greg Hutchins" w:date="2018-12-09T16:43:00Z">
                  <w:rPr>
                    <w:noProof/>
                    <w:webHidden/>
                  </w:rPr>
                </w:rPrChange>
              </w:rPr>
              <w:fldChar w:fldCharType="begin"/>
            </w:r>
            <w:r w:rsidRPr="001F1564" w:rsidDel="00F542FD">
              <w:rPr>
                <w:noProof/>
                <w:webHidden/>
                <w:sz w:val="24"/>
                <w:rPrChange w:id="133" w:author="Greg Hutchins" w:date="2018-12-09T16:43:00Z">
                  <w:rPr>
                    <w:noProof/>
                    <w:webHidden/>
                  </w:rPr>
                </w:rPrChange>
              </w:rPr>
              <w:delInstrText xml:space="preserve"> PAGEREF _Toc532136418 \h </w:delInstrText>
            </w:r>
            <w:r w:rsidRPr="001F1564" w:rsidDel="00F542FD">
              <w:rPr>
                <w:noProof/>
                <w:webHidden/>
                <w:sz w:val="24"/>
                <w:rPrChange w:id="134" w:author="Greg Hutchins" w:date="2018-12-09T16:43:00Z">
                  <w:rPr>
                    <w:noProof/>
                    <w:webHidden/>
                    <w:sz w:val="24"/>
                  </w:rPr>
                </w:rPrChange>
              </w:rPr>
            </w:r>
            <w:r w:rsidRPr="001F1564" w:rsidDel="00F542FD">
              <w:rPr>
                <w:noProof/>
                <w:webHidden/>
                <w:sz w:val="24"/>
                <w:rPrChange w:id="135" w:author="Greg Hutchins" w:date="2018-12-09T16:43:00Z">
                  <w:rPr>
                    <w:noProof/>
                    <w:webHidden/>
                  </w:rPr>
                </w:rPrChange>
              </w:rPr>
              <w:fldChar w:fldCharType="separate"/>
            </w:r>
            <w:r w:rsidRPr="001F1564" w:rsidDel="00F542FD">
              <w:rPr>
                <w:noProof/>
                <w:webHidden/>
                <w:sz w:val="24"/>
                <w:rPrChange w:id="136" w:author="Greg Hutchins" w:date="2018-12-09T16:43:00Z">
                  <w:rPr>
                    <w:noProof/>
                    <w:webHidden/>
                  </w:rPr>
                </w:rPrChange>
              </w:rPr>
              <w:delText>2</w:delText>
            </w:r>
            <w:r w:rsidRPr="001F1564" w:rsidDel="00F542FD">
              <w:rPr>
                <w:noProof/>
                <w:webHidden/>
                <w:sz w:val="24"/>
                <w:rPrChange w:id="137" w:author="Greg Hutchins" w:date="2018-12-09T16:43:00Z">
                  <w:rPr>
                    <w:noProof/>
                    <w:webHidden/>
                  </w:rPr>
                </w:rPrChange>
              </w:rPr>
              <w:fldChar w:fldCharType="end"/>
            </w:r>
            <w:r w:rsidRPr="001F1564" w:rsidDel="00F542FD">
              <w:rPr>
                <w:rStyle w:val="Hyperlink"/>
                <w:noProof/>
                <w:sz w:val="24"/>
                <w:rPrChange w:id="138" w:author="Greg Hutchins" w:date="2018-12-09T16:43:00Z">
                  <w:rPr>
                    <w:rStyle w:val="Hyperlink"/>
                    <w:noProof/>
                  </w:rPr>
                </w:rPrChange>
              </w:rPr>
              <w:fldChar w:fldCharType="end"/>
            </w:r>
          </w:del>
        </w:p>
        <w:p w14:paraId="723024D2" w14:textId="699315F6" w:rsidR="00F542FD" w:rsidRPr="001F1564" w:rsidDel="00F542FD" w:rsidRDefault="00F542FD">
          <w:pPr>
            <w:pStyle w:val="TOC1"/>
            <w:rPr>
              <w:del w:id="139" w:author="Greg Hutchins" w:date="2018-12-09T16:32:00Z"/>
              <w:noProof/>
              <w:sz w:val="24"/>
              <w:rPrChange w:id="140" w:author="Greg Hutchins" w:date="2018-12-09T16:43:00Z">
                <w:rPr>
                  <w:del w:id="141" w:author="Greg Hutchins" w:date="2018-12-09T16:32:00Z"/>
                  <w:noProof/>
                </w:rPr>
              </w:rPrChange>
            </w:rPr>
            <w:pPrChange w:id="142" w:author="Greg Hutchins" w:date="2018-12-09T16:38:00Z">
              <w:pPr>
                <w:pStyle w:val="TOC2"/>
                <w:tabs>
                  <w:tab w:val="right" w:leader="dot" w:pos="9350"/>
                </w:tabs>
              </w:pPr>
            </w:pPrChange>
          </w:pPr>
          <w:del w:id="143" w:author="Greg Hutchins" w:date="2018-12-09T16:32:00Z">
            <w:r w:rsidRPr="001F1564" w:rsidDel="00F542FD">
              <w:rPr>
                <w:rStyle w:val="Hyperlink"/>
                <w:noProof/>
                <w:sz w:val="24"/>
                <w:rPrChange w:id="144" w:author="Greg Hutchins" w:date="2018-12-09T16:43:00Z">
                  <w:rPr>
                    <w:rStyle w:val="Hyperlink"/>
                    <w:noProof/>
                  </w:rPr>
                </w:rPrChange>
              </w:rPr>
              <w:fldChar w:fldCharType="begin"/>
            </w:r>
            <w:r w:rsidRPr="001F1564" w:rsidDel="00F542FD">
              <w:rPr>
                <w:rStyle w:val="Hyperlink"/>
                <w:noProof/>
                <w:sz w:val="24"/>
                <w:rPrChange w:id="145" w:author="Greg Hutchins" w:date="2018-12-09T16:43:00Z">
                  <w:rPr>
                    <w:rStyle w:val="Hyperlink"/>
                    <w:noProof/>
                  </w:rPr>
                </w:rPrChange>
              </w:rPr>
              <w:delInstrText xml:space="preserve"> </w:delInstrText>
            </w:r>
            <w:r w:rsidRPr="001F1564" w:rsidDel="00F542FD">
              <w:rPr>
                <w:noProof/>
                <w:sz w:val="24"/>
                <w:rPrChange w:id="146" w:author="Greg Hutchins" w:date="2018-12-09T16:43:00Z">
                  <w:rPr>
                    <w:noProof/>
                  </w:rPr>
                </w:rPrChange>
              </w:rPr>
              <w:delInstrText>HYPERLINK \l "_Toc532136419"</w:delInstrText>
            </w:r>
            <w:r w:rsidRPr="001F1564" w:rsidDel="00F542FD">
              <w:rPr>
                <w:rStyle w:val="Hyperlink"/>
                <w:noProof/>
                <w:sz w:val="24"/>
                <w:rPrChange w:id="147" w:author="Greg Hutchins" w:date="2018-12-09T16:43:00Z">
                  <w:rPr>
                    <w:rStyle w:val="Hyperlink"/>
                    <w:noProof/>
                  </w:rPr>
                </w:rPrChange>
              </w:rPr>
              <w:delInstrText xml:space="preserve"> </w:delInstrText>
            </w:r>
            <w:r w:rsidRPr="001F1564" w:rsidDel="00F542FD">
              <w:rPr>
                <w:rStyle w:val="Hyperlink"/>
                <w:noProof/>
                <w:sz w:val="24"/>
                <w:rPrChange w:id="148" w:author="Greg Hutchins" w:date="2018-12-09T16:43:00Z">
                  <w:rPr>
                    <w:rStyle w:val="Hyperlink"/>
                    <w:noProof/>
                  </w:rPr>
                </w:rPrChange>
              </w:rPr>
              <w:fldChar w:fldCharType="separate"/>
            </w:r>
          </w:del>
          <w:ins w:id="149" w:author="Greg Hutchins" w:date="2018-12-09T16:43:00Z">
            <w:r w:rsidR="001F1564">
              <w:rPr>
                <w:rStyle w:val="Hyperlink"/>
                <w:b/>
                <w:bCs/>
                <w:noProof/>
                <w:sz w:val="24"/>
              </w:rPr>
              <w:t>Error! Hyperlink reference not valid.</w:t>
            </w:r>
          </w:ins>
          <w:del w:id="150" w:author="Greg Hutchins" w:date="2018-12-09T16:32:00Z">
            <w:r w:rsidRPr="001F1564" w:rsidDel="00F542FD">
              <w:rPr>
                <w:rStyle w:val="Hyperlink"/>
                <w:noProof/>
                <w:sz w:val="24"/>
                <w:rPrChange w:id="151" w:author="Greg Hutchins" w:date="2018-12-09T16:43:00Z">
                  <w:rPr>
                    <w:rStyle w:val="Hyperlink"/>
                    <w:noProof/>
                  </w:rPr>
                </w:rPrChange>
              </w:rPr>
              <w:delText>Analyzing the Requirements</w:delText>
            </w:r>
            <w:r w:rsidRPr="001F1564" w:rsidDel="00F542FD">
              <w:rPr>
                <w:noProof/>
                <w:webHidden/>
                <w:sz w:val="24"/>
                <w:rPrChange w:id="152" w:author="Greg Hutchins" w:date="2018-12-09T16:43:00Z">
                  <w:rPr>
                    <w:noProof/>
                    <w:webHidden/>
                  </w:rPr>
                </w:rPrChange>
              </w:rPr>
              <w:tab/>
            </w:r>
            <w:r w:rsidRPr="001F1564" w:rsidDel="00F542FD">
              <w:rPr>
                <w:noProof/>
                <w:webHidden/>
                <w:sz w:val="24"/>
                <w:rPrChange w:id="153" w:author="Greg Hutchins" w:date="2018-12-09T16:43:00Z">
                  <w:rPr>
                    <w:noProof/>
                    <w:webHidden/>
                  </w:rPr>
                </w:rPrChange>
              </w:rPr>
              <w:fldChar w:fldCharType="begin"/>
            </w:r>
            <w:r w:rsidRPr="001F1564" w:rsidDel="00F542FD">
              <w:rPr>
                <w:noProof/>
                <w:webHidden/>
                <w:sz w:val="24"/>
                <w:rPrChange w:id="154" w:author="Greg Hutchins" w:date="2018-12-09T16:43:00Z">
                  <w:rPr>
                    <w:noProof/>
                    <w:webHidden/>
                  </w:rPr>
                </w:rPrChange>
              </w:rPr>
              <w:delInstrText xml:space="preserve"> PAGEREF _Toc532136419 \h </w:delInstrText>
            </w:r>
            <w:r w:rsidRPr="001F1564" w:rsidDel="00F542FD">
              <w:rPr>
                <w:noProof/>
                <w:webHidden/>
                <w:sz w:val="24"/>
                <w:rPrChange w:id="155" w:author="Greg Hutchins" w:date="2018-12-09T16:43:00Z">
                  <w:rPr>
                    <w:noProof/>
                    <w:webHidden/>
                    <w:sz w:val="24"/>
                  </w:rPr>
                </w:rPrChange>
              </w:rPr>
            </w:r>
            <w:r w:rsidRPr="001F1564" w:rsidDel="00F542FD">
              <w:rPr>
                <w:noProof/>
                <w:webHidden/>
                <w:sz w:val="24"/>
                <w:rPrChange w:id="156" w:author="Greg Hutchins" w:date="2018-12-09T16:43:00Z">
                  <w:rPr>
                    <w:noProof/>
                    <w:webHidden/>
                  </w:rPr>
                </w:rPrChange>
              </w:rPr>
              <w:fldChar w:fldCharType="separate"/>
            </w:r>
            <w:r w:rsidRPr="001F1564" w:rsidDel="00F542FD">
              <w:rPr>
                <w:noProof/>
                <w:webHidden/>
                <w:sz w:val="24"/>
                <w:rPrChange w:id="157" w:author="Greg Hutchins" w:date="2018-12-09T16:43:00Z">
                  <w:rPr>
                    <w:noProof/>
                    <w:webHidden/>
                  </w:rPr>
                </w:rPrChange>
              </w:rPr>
              <w:delText>2</w:delText>
            </w:r>
            <w:r w:rsidRPr="001F1564" w:rsidDel="00F542FD">
              <w:rPr>
                <w:noProof/>
                <w:webHidden/>
                <w:sz w:val="24"/>
                <w:rPrChange w:id="158" w:author="Greg Hutchins" w:date="2018-12-09T16:43:00Z">
                  <w:rPr>
                    <w:noProof/>
                    <w:webHidden/>
                  </w:rPr>
                </w:rPrChange>
              </w:rPr>
              <w:fldChar w:fldCharType="end"/>
            </w:r>
            <w:r w:rsidRPr="001F1564" w:rsidDel="00F542FD">
              <w:rPr>
                <w:rStyle w:val="Hyperlink"/>
                <w:noProof/>
                <w:sz w:val="24"/>
                <w:rPrChange w:id="159" w:author="Greg Hutchins" w:date="2018-12-09T16:43:00Z">
                  <w:rPr>
                    <w:rStyle w:val="Hyperlink"/>
                    <w:noProof/>
                  </w:rPr>
                </w:rPrChange>
              </w:rPr>
              <w:fldChar w:fldCharType="end"/>
            </w:r>
          </w:del>
        </w:p>
        <w:p w14:paraId="3C016FA5" w14:textId="5EC0CEDE" w:rsidR="00F542FD" w:rsidRPr="001F1564" w:rsidDel="00F542FD" w:rsidRDefault="00F542FD">
          <w:pPr>
            <w:pStyle w:val="TOC1"/>
            <w:rPr>
              <w:del w:id="160" w:author="Greg Hutchins" w:date="2018-12-09T16:32:00Z"/>
              <w:noProof/>
              <w:sz w:val="24"/>
              <w:rPrChange w:id="161" w:author="Greg Hutchins" w:date="2018-12-09T16:43:00Z">
                <w:rPr>
                  <w:del w:id="162" w:author="Greg Hutchins" w:date="2018-12-09T16:32:00Z"/>
                  <w:noProof/>
                </w:rPr>
              </w:rPrChange>
            </w:rPr>
            <w:pPrChange w:id="163" w:author="Greg Hutchins" w:date="2018-12-09T16:38:00Z">
              <w:pPr>
                <w:pStyle w:val="TOC2"/>
                <w:tabs>
                  <w:tab w:val="right" w:leader="dot" w:pos="9350"/>
                </w:tabs>
              </w:pPr>
            </w:pPrChange>
          </w:pPr>
          <w:del w:id="164" w:author="Greg Hutchins" w:date="2018-12-09T16:32:00Z">
            <w:r w:rsidRPr="001F1564" w:rsidDel="00F542FD">
              <w:rPr>
                <w:rStyle w:val="Hyperlink"/>
                <w:noProof/>
                <w:sz w:val="24"/>
                <w:rPrChange w:id="165" w:author="Greg Hutchins" w:date="2018-12-09T16:43:00Z">
                  <w:rPr>
                    <w:rStyle w:val="Hyperlink"/>
                    <w:noProof/>
                  </w:rPr>
                </w:rPrChange>
              </w:rPr>
              <w:fldChar w:fldCharType="begin"/>
            </w:r>
            <w:r w:rsidRPr="001F1564" w:rsidDel="00F542FD">
              <w:rPr>
                <w:rStyle w:val="Hyperlink"/>
                <w:noProof/>
                <w:sz w:val="24"/>
                <w:rPrChange w:id="166" w:author="Greg Hutchins" w:date="2018-12-09T16:43:00Z">
                  <w:rPr>
                    <w:rStyle w:val="Hyperlink"/>
                    <w:noProof/>
                  </w:rPr>
                </w:rPrChange>
              </w:rPr>
              <w:delInstrText xml:space="preserve"> </w:delInstrText>
            </w:r>
            <w:r w:rsidRPr="001F1564" w:rsidDel="00F542FD">
              <w:rPr>
                <w:noProof/>
                <w:sz w:val="24"/>
                <w:rPrChange w:id="167" w:author="Greg Hutchins" w:date="2018-12-09T16:43:00Z">
                  <w:rPr>
                    <w:noProof/>
                  </w:rPr>
                </w:rPrChange>
              </w:rPr>
              <w:delInstrText>HYPERLINK \l "_Toc532136420"</w:delInstrText>
            </w:r>
            <w:r w:rsidRPr="001F1564" w:rsidDel="00F542FD">
              <w:rPr>
                <w:rStyle w:val="Hyperlink"/>
                <w:noProof/>
                <w:sz w:val="24"/>
                <w:rPrChange w:id="168" w:author="Greg Hutchins" w:date="2018-12-09T16:43:00Z">
                  <w:rPr>
                    <w:rStyle w:val="Hyperlink"/>
                    <w:noProof/>
                  </w:rPr>
                </w:rPrChange>
              </w:rPr>
              <w:delInstrText xml:space="preserve"> </w:delInstrText>
            </w:r>
            <w:r w:rsidRPr="001F1564" w:rsidDel="00F542FD">
              <w:rPr>
                <w:rStyle w:val="Hyperlink"/>
                <w:noProof/>
                <w:sz w:val="24"/>
                <w:rPrChange w:id="169" w:author="Greg Hutchins" w:date="2018-12-09T16:43:00Z">
                  <w:rPr>
                    <w:rStyle w:val="Hyperlink"/>
                    <w:noProof/>
                  </w:rPr>
                </w:rPrChange>
              </w:rPr>
              <w:fldChar w:fldCharType="separate"/>
            </w:r>
          </w:del>
          <w:ins w:id="170" w:author="Greg Hutchins" w:date="2018-12-09T16:43:00Z">
            <w:r w:rsidR="001F1564">
              <w:rPr>
                <w:rStyle w:val="Hyperlink"/>
                <w:b/>
                <w:bCs/>
                <w:noProof/>
                <w:sz w:val="24"/>
              </w:rPr>
              <w:t>Error! Hyperlink reference not valid.</w:t>
            </w:r>
          </w:ins>
          <w:del w:id="171" w:author="Greg Hutchins" w:date="2018-12-09T16:32:00Z">
            <w:r w:rsidRPr="001F1564" w:rsidDel="00F542FD">
              <w:rPr>
                <w:rStyle w:val="Hyperlink"/>
                <w:noProof/>
                <w:sz w:val="24"/>
                <w:rPrChange w:id="172" w:author="Greg Hutchins" w:date="2018-12-09T16:43:00Z">
                  <w:rPr>
                    <w:rStyle w:val="Hyperlink"/>
                    <w:noProof/>
                  </w:rPr>
                </w:rPrChange>
              </w:rPr>
              <w:delText>Defining the Project Scope</w:delText>
            </w:r>
            <w:r w:rsidRPr="001F1564" w:rsidDel="00F542FD">
              <w:rPr>
                <w:noProof/>
                <w:webHidden/>
                <w:sz w:val="24"/>
                <w:rPrChange w:id="173" w:author="Greg Hutchins" w:date="2018-12-09T16:43:00Z">
                  <w:rPr>
                    <w:noProof/>
                    <w:webHidden/>
                  </w:rPr>
                </w:rPrChange>
              </w:rPr>
              <w:tab/>
            </w:r>
            <w:r w:rsidRPr="001F1564" w:rsidDel="00F542FD">
              <w:rPr>
                <w:noProof/>
                <w:webHidden/>
                <w:sz w:val="24"/>
                <w:rPrChange w:id="174" w:author="Greg Hutchins" w:date="2018-12-09T16:43:00Z">
                  <w:rPr>
                    <w:noProof/>
                    <w:webHidden/>
                  </w:rPr>
                </w:rPrChange>
              </w:rPr>
              <w:fldChar w:fldCharType="begin"/>
            </w:r>
            <w:r w:rsidRPr="001F1564" w:rsidDel="00F542FD">
              <w:rPr>
                <w:noProof/>
                <w:webHidden/>
                <w:sz w:val="24"/>
                <w:rPrChange w:id="175" w:author="Greg Hutchins" w:date="2018-12-09T16:43:00Z">
                  <w:rPr>
                    <w:noProof/>
                    <w:webHidden/>
                  </w:rPr>
                </w:rPrChange>
              </w:rPr>
              <w:delInstrText xml:space="preserve"> PAGEREF _Toc532136420 \h </w:delInstrText>
            </w:r>
            <w:r w:rsidRPr="001F1564" w:rsidDel="00F542FD">
              <w:rPr>
                <w:noProof/>
                <w:webHidden/>
                <w:sz w:val="24"/>
                <w:rPrChange w:id="176" w:author="Greg Hutchins" w:date="2018-12-09T16:43:00Z">
                  <w:rPr>
                    <w:noProof/>
                    <w:webHidden/>
                    <w:sz w:val="24"/>
                  </w:rPr>
                </w:rPrChange>
              </w:rPr>
            </w:r>
            <w:r w:rsidRPr="001F1564" w:rsidDel="00F542FD">
              <w:rPr>
                <w:noProof/>
                <w:webHidden/>
                <w:sz w:val="24"/>
                <w:rPrChange w:id="177" w:author="Greg Hutchins" w:date="2018-12-09T16:43:00Z">
                  <w:rPr>
                    <w:noProof/>
                    <w:webHidden/>
                  </w:rPr>
                </w:rPrChange>
              </w:rPr>
              <w:fldChar w:fldCharType="separate"/>
            </w:r>
            <w:r w:rsidRPr="001F1564" w:rsidDel="00F542FD">
              <w:rPr>
                <w:noProof/>
                <w:webHidden/>
                <w:sz w:val="24"/>
                <w:rPrChange w:id="178" w:author="Greg Hutchins" w:date="2018-12-09T16:43:00Z">
                  <w:rPr>
                    <w:noProof/>
                    <w:webHidden/>
                  </w:rPr>
                </w:rPrChange>
              </w:rPr>
              <w:delText>2</w:delText>
            </w:r>
            <w:r w:rsidRPr="001F1564" w:rsidDel="00F542FD">
              <w:rPr>
                <w:noProof/>
                <w:webHidden/>
                <w:sz w:val="24"/>
                <w:rPrChange w:id="179" w:author="Greg Hutchins" w:date="2018-12-09T16:43:00Z">
                  <w:rPr>
                    <w:noProof/>
                    <w:webHidden/>
                  </w:rPr>
                </w:rPrChange>
              </w:rPr>
              <w:fldChar w:fldCharType="end"/>
            </w:r>
            <w:r w:rsidRPr="001F1564" w:rsidDel="00F542FD">
              <w:rPr>
                <w:rStyle w:val="Hyperlink"/>
                <w:noProof/>
                <w:sz w:val="24"/>
                <w:rPrChange w:id="180" w:author="Greg Hutchins" w:date="2018-12-09T16:43:00Z">
                  <w:rPr>
                    <w:rStyle w:val="Hyperlink"/>
                    <w:noProof/>
                  </w:rPr>
                </w:rPrChange>
              </w:rPr>
              <w:fldChar w:fldCharType="end"/>
            </w:r>
          </w:del>
        </w:p>
        <w:p w14:paraId="1E24E163" w14:textId="3E1843DA" w:rsidR="00F542FD" w:rsidRPr="001F1564" w:rsidDel="00F542FD" w:rsidRDefault="00F542FD">
          <w:pPr>
            <w:pStyle w:val="TOC1"/>
            <w:rPr>
              <w:del w:id="181" w:author="Greg Hutchins" w:date="2018-12-09T16:32:00Z"/>
              <w:noProof/>
              <w:sz w:val="24"/>
              <w:rPrChange w:id="182" w:author="Greg Hutchins" w:date="2018-12-09T16:43:00Z">
                <w:rPr>
                  <w:del w:id="183" w:author="Greg Hutchins" w:date="2018-12-09T16:32:00Z"/>
                  <w:noProof/>
                </w:rPr>
              </w:rPrChange>
            </w:rPr>
            <w:pPrChange w:id="184" w:author="Greg Hutchins" w:date="2018-12-09T16:38:00Z">
              <w:pPr>
                <w:pStyle w:val="TOC3"/>
                <w:tabs>
                  <w:tab w:val="right" w:leader="dot" w:pos="9350"/>
                </w:tabs>
              </w:pPr>
            </w:pPrChange>
          </w:pPr>
          <w:del w:id="185" w:author="Greg Hutchins" w:date="2018-12-09T16:32:00Z">
            <w:r w:rsidRPr="001F1564" w:rsidDel="00F542FD">
              <w:rPr>
                <w:rStyle w:val="Hyperlink"/>
                <w:noProof/>
                <w:sz w:val="24"/>
                <w:rPrChange w:id="186" w:author="Greg Hutchins" w:date="2018-12-09T16:43:00Z">
                  <w:rPr>
                    <w:rStyle w:val="Hyperlink"/>
                    <w:noProof/>
                  </w:rPr>
                </w:rPrChange>
              </w:rPr>
              <w:fldChar w:fldCharType="begin"/>
            </w:r>
            <w:r w:rsidRPr="001F1564" w:rsidDel="00F542FD">
              <w:rPr>
                <w:rStyle w:val="Hyperlink"/>
                <w:noProof/>
                <w:sz w:val="24"/>
                <w:rPrChange w:id="187" w:author="Greg Hutchins" w:date="2018-12-09T16:43:00Z">
                  <w:rPr>
                    <w:rStyle w:val="Hyperlink"/>
                    <w:noProof/>
                  </w:rPr>
                </w:rPrChange>
              </w:rPr>
              <w:delInstrText xml:space="preserve"> </w:delInstrText>
            </w:r>
            <w:r w:rsidRPr="001F1564" w:rsidDel="00F542FD">
              <w:rPr>
                <w:noProof/>
                <w:sz w:val="24"/>
                <w:rPrChange w:id="188" w:author="Greg Hutchins" w:date="2018-12-09T16:43:00Z">
                  <w:rPr>
                    <w:noProof/>
                  </w:rPr>
                </w:rPrChange>
              </w:rPr>
              <w:delInstrText>HYPERLINK \l "_Toc532136421"</w:delInstrText>
            </w:r>
            <w:r w:rsidRPr="001F1564" w:rsidDel="00F542FD">
              <w:rPr>
                <w:rStyle w:val="Hyperlink"/>
                <w:noProof/>
                <w:sz w:val="24"/>
                <w:rPrChange w:id="189" w:author="Greg Hutchins" w:date="2018-12-09T16:43:00Z">
                  <w:rPr>
                    <w:rStyle w:val="Hyperlink"/>
                    <w:noProof/>
                  </w:rPr>
                </w:rPrChange>
              </w:rPr>
              <w:delInstrText xml:space="preserve"> </w:delInstrText>
            </w:r>
            <w:r w:rsidRPr="001F1564" w:rsidDel="00F542FD">
              <w:rPr>
                <w:rStyle w:val="Hyperlink"/>
                <w:noProof/>
                <w:sz w:val="24"/>
                <w:rPrChange w:id="190" w:author="Greg Hutchins" w:date="2018-12-09T16:43:00Z">
                  <w:rPr>
                    <w:rStyle w:val="Hyperlink"/>
                    <w:noProof/>
                  </w:rPr>
                </w:rPrChange>
              </w:rPr>
              <w:fldChar w:fldCharType="separate"/>
            </w:r>
          </w:del>
          <w:ins w:id="191" w:author="Greg Hutchins" w:date="2018-12-09T16:43:00Z">
            <w:r w:rsidR="001F1564">
              <w:rPr>
                <w:rStyle w:val="Hyperlink"/>
                <w:b/>
                <w:bCs/>
                <w:noProof/>
                <w:sz w:val="24"/>
              </w:rPr>
              <w:t>Error! Hyperlink reference not valid.</w:t>
            </w:r>
          </w:ins>
          <w:del w:id="192" w:author="Greg Hutchins" w:date="2018-12-09T16:32:00Z">
            <w:r w:rsidRPr="001F1564" w:rsidDel="00F542FD">
              <w:rPr>
                <w:rStyle w:val="Hyperlink"/>
                <w:noProof/>
                <w:sz w:val="24"/>
                <w:rPrChange w:id="193" w:author="Greg Hutchins" w:date="2018-12-09T16:43:00Z">
                  <w:rPr>
                    <w:rStyle w:val="Hyperlink"/>
                    <w:noProof/>
                  </w:rPr>
                </w:rPrChange>
              </w:rPr>
              <w:delText>Project Scope Statement:</w:delText>
            </w:r>
            <w:r w:rsidRPr="001F1564" w:rsidDel="00F542FD">
              <w:rPr>
                <w:noProof/>
                <w:webHidden/>
                <w:sz w:val="24"/>
                <w:rPrChange w:id="194" w:author="Greg Hutchins" w:date="2018-12-09T16:43:00Z">
                  <w:rPr>
                    <w:noProof/>
                    <w:webHidden/>
                  </w:rPr>
                </w:rPrChange>
              </w:rPr>
              <w:tab/>
            </w:r>
            <w:r w:rsidRPr="001F1564" w:rsidDel="00F542FD">
              <w:rPr>
                <w:noProof/>
                <w:webHidden/>
                <w:sz w:val="24"/>
                <w:rPrChange w:id="195" w:author="Greg Hutchins" w:date="2018-12-09T16:43:00Z">
                  <w:rPr>
                    <w:noProof/>
                    <w:webHidden/>
                  </w:rPr>
                </w:rPrChange>
              </w:rPr>
              <w:fldChar w:fldCharType="begin"/>
            </w:r>
            <w:r w:rsidRPr="001F1564" w:rsidDel="00F542FD">
              <w:rPr>
                <w:noProof/>
                <w:webHidden/>
                <w:sz w:val="24"/>
                <w:rPrChange w:id="196" w:author="Greg Hutchins" w:date="2018-12-09T16:43:00Z">
                  <w:rPr>
                    <w:noProof/>
                    <w:webHidden/>
                  </w:rPr>
                </w:rPrChange>
              </w:rPr>
              <w:delInstrText xml:space="preserve"> PAGEREF _Toc532136421 \h </w:delInstrText>
            </w:r>
            <w:r w:rsidRPr="001F1564" w:rsidDel="00F542FD">
              <w:rPr>
                <w:noProof/>
                <w:webHidden/>
                <w:sz w:val="24"/>
                <w:rPrChange w:id="197" w:author="Greg Hutchins" w:date="2018-12-09T16:43:00Z">
                  <w:rPr>
                    <w:noProof/>
                    <w:webHidden/>
                    <w:sz w:val="24"/>
                  </w:rPr>
                </w:rPrChange>
              </w:rPr>
            </w:r>
            <w:r w:rsidRPr="001F1564" w:rsidDel="00F542FD">
              <w:rPr>
                <w:noProof/>
                <w:webHidden/>
                <w:sz w:val="24"/>
                <w:rPrChange w:id="198" w:author="Greg Hutchins" w:date="2018-12-09T16:43:00Z">
                  <w:rPr>
                    <w:noProof/>
                    <w:webHidden/>
                  </w:rPr>
                </w:rPrChange>
              </w:rPr>
              <w:fldChar w:fldCharType="separate"/>
            </w:r>
            <w:r w:rsidRPr="001F1564" w:rsidDel="00F542FD">
              <w:rPr>
                <w:noProof/>
                <w:webHidden/>
                <w:sz w:val="24"/>
                <w:rPrChange w:id="199" w:author="Greg Hutchins" w:date="2018-12-09T16:43:00Z">
                  <w:rPr>
                    <w:noProof/>
                    <w:webHidden/>
                  </w:rPr>
                </w:rPrChange>
              </w:rPr>
              <w:delText>3</w:delText>
            </w:r>
            <w:r w:rsidRPr="001F1564" w:rsidDel="00F542FD">
              <w:rPr>
                <w:noProof/>
                <w:webHidden/>
                <w:sz w:val="24"/>
                <w:rPrChange w:id="200" w:author="Greg Hutchins" w:date="2018-12-09T16:43:00Z">
                  <w:rPr>
                    <w:noProof/>
                    <w:webHidden/>
                  </w:rPr>
                </w:rPrChange>
              </w:rPr>
              <w:fldChar w:fldCharType="end"/>
            </w:r>
            <w:r w:rsidRPr="001F1564" w:rsidDel="00F542FD">
              <w:rPr>
                <w:rStyle w:val="Hyperlink"/>
                <w:noProof/>
                <w:sz w:val="24"/>
                <w:rPrChange w:id="201" w:author="Greg Hutchins" w:date="2018-12-09T16:43:00Z">
                  <w:rPr>
                    <w:rStyle w:val="Hyperlink"/>
                    <w:noProof/>
                  </w:rPr>
                </w:rPrChange>
              </w:rPr>
              <w:fldChar w:fldCharType="end"/>
            </w:r>
          </w:del>
        </w:p>
        <w:p w14:paraId="07E761A5" w14:textId="16C26707" w:rsidR="00F542FD" w:rsidRPr="001F1564" w:rsidDel="00F542FD" w:rsidRDefault="00F542FD">
          <w:pPr>
            <w:pStyle w:val="TOC1"/>
            <w:rPr>
              <w:del w:id="202" w:author="Greg Hutchins" w:date="2018-12-09T16:32:00Z"/>
              <w:noProof/>
              <w:sz w:val="24"/>
              <w:rPrChange w:id="203" w:author="Greg Hutchins" w:date="2018-12-09T16:43:00Z">
                <w:rPr>
                  <w:del w:id="204" w:author="Greg Hutchins" w:date="2018-12-09T16:32:00Z"/>
                  <w:noProof/>
                </w:rPr>
              </w:rPrChange>
            </w:rPr>
            <w:pPrChange w:id="205" w:author="Greg Hutchins" w:date="2018-12-09T16:38:00Z">
              <w:pPr>
                <w:pStyle w:val="TOC2"/>
                <w:tabs>
                  <w:tab w:val="right" w:leader="dot" w:pos="9350"/>
                </w:tabs>
              </w:pPr>
            </w:pPrChange>
          </w:pPr>
          <w:del w:id="206" w:author="Greg Hutchins" w:date="2018-12-09T16:32:00Z">
            <w:r w:rsidRPr="001F1564" w:rsidDel="00F542FD">
              <w:rPr>
                <w:rStyle w:val="Hyperlink"/>
                <w:noProof/>
                <w:sz w:val="24"/>
                <w:rPrChange w:id="207" w:author="Greg Hutchins" w:date="2018-12-09T16:43:00Z">
                  <w:rPr>
                    <w:rStyle w:val="Hyperlink"/>
                    <w:noProof/>
                  </w:rPr>
                </w:rPrChange>
              </w:rPr>
              <w:fldChar w:fldCharType="begin"/>
            </w:r>
            <w:r w:rsidRPr="001F1564" w:rsidDel="00F542FD">
              <w:rPr>
                <w:rStyle w:val="Hyperlink"/>
                <w:noProof/>
                <w:sz w:val="24"/>
                <w:rPrChange w:id="208" w:author="Greg Hutchins" w:date="2018-12-09T16:43:00Z">
                  <w:rPr>
                    <w:rStyle w:val="Hyperlink"/>
                    <w:noProof/>
                  </w:rPr>
                </w:rPrChange>
              </w:rPr>
              <w:delInstrText xml:space="preserve"> </w:delInstrText>
            </w:r>
            <w:r w:rsidRPr="001F1564" w:rsidDel="00F542FD">
              <w:rPr>
                <w:noProof/>
                <w:sz w:val="24"/>
                <w:rPrChange w:id="209" w:author="Greg Hutchins" w:date="2018-12-09T16:43:00Z">
                  <w:rPr>
                    <w:noProof/>
                  </w:rPr>
                </w:rPrChange>
              </w:rPr>
              <w:delInstrText>HYPERLINK \l "_Toc532136422"</w:delInstrText>
            </w:r>
            <w:r w:rsidRPr="001F1564" w:rsidDel="00F542FD">
              <w:rPr>
                <w:rStyle w:val="Hyperlink"/>
                <w:noProof/>
                <w:sz w:val="24"/>
                <w:rPrChange w:id="210" w:author="Greg Hutchins" w:date="2018-12-09T16:43:00Z">
                  <w:rPr>
                    <w:rStyle w:val="Hyperlink"/>
                    <w:noProof/>
                  </w:rPr>
                </w:rPrChange>
              </w:rPr>
              <w:delInstrText xml:space="preserve"> </w:delInstrText>
            </w:r>
            <w:r w:rsidRPr="001F1564" w:rsidDel="00F542FD">
              <w:rPr>
                <w:rStyle w:val="Hyperlink"/>
                <w:noProof/>
                <w:sz w:val="24"/>
                <w:rPrChange w:id="211" w:author="Greg Hutchins" w:date="2018-12-09T16:43:00Z">
                  <w:rPr>
                    <w:rStyle w:val="Hyperlink"/>
                    <w:noProof/>
                  </w:rPr>
                </w:rPrChange>
              </w:rPr>
              <w:fldChar w:fldCharType="separate"/>
            </w:r>
          </w:del>
          <w:ins w:id="212" w:author="Greg Hutchins" w:date="2018-12-09T16:43:00Z">
            <w:r w:rsidR="001F1564">
              <w:rPr>
                <w:rStyle w:val="Hyperlink"/>
                <w:b/>
                <w:bCs/>
                <w:noProof/>
                <w:sz w:val="24"/>
              </w:rPr>
              <w:t>Error! Hyperlink reference not valid.</w:t>
            </w:r>
          </w:ins>
          <w:del w:id="213" w:author="Greg Hutchins" w:date="2018-12-09T16:32:00Z">
            <w:r w:rsidRPr="001F1564" w:rsidDel="00F542FD">
              <w:rPr>
                <w:rStyle w:val="Hyperlink"/>
                <w:noProof/>
                <w:sz w:val="24"/>
                <w:rPrChange w:id="214" w:author="Greg Hutchins" w:date="2018-12-09T16:43:00Z">
                  <w:rPr>
                    <w:rStyle w:val="Hyperlink"/>
                    <w:noProof/>
                  </w:rPr>
                </w:rPrChange>
              </w:rPr>
              <w:delText>Establishing Project Priorities</w:delText>
            </w:r>
            <w:r w:rsidRPr="001F1564" w:rsidDel="00F542FD">
              <w:rPr>
                <w:noProof/>
                <w:webHidden/>
                <w:sz w:val="24"/>
                <w:rPrChange w:id="215" w:author="Greg Hutchins" w:date="2018-12-09T16:43:00Z">
                  <w:rPr>
                    <w:noProof/>
                    <w:webHidden/>
                  </w:rPr>
                </w:rPrChange>
              </w:rPr>
              <w:tab/>
            </w:r>
            <w:r w:rsidRPr="001F1564" w:rsidDel="00F542FD">
              <w:rPr>
                <w:noProof/>
                <w:webHidden/>
                <w:sz w:val="24"/>
                <w:rPrChange w:id="216" w:author="Greg Hutchins" w:date="2018-12-09T16:43:00Z">
                  <w:rPr>
                    <w:noProof/>
                    <w:webHidden/>
                  </w:rPr>
                </w:rPrChange>
              </w:rPr>
              <w:fldChar w:fldCharType="begin"/>
            </w:r>
            <w:r w:rsidRPr="001F1564" w:rsidDel="00F542FD">
              <w:rPr>
                <w:noProof/>
                <w:webHidden/>
                <w:sz w:val="24"/>
                <w:rPrChange w:id="217" w:author="Greg Hutchins" w:date="2018-12-09T16:43:00Z">
                  <w:rPr>
                    <w:noProof/>
                    <w:webHidden/>
                  </w:rPr>
                </w:rPrChange>
              </w:rPr>
              <w:delInstrText xml:space="preserve"> PAGEREF _Toc532136422 \h </w:delInstrText>
            </w:r>
            <w:r w:rsidRPr="001F1564" w:rsidDel="00F542FD">
              <w:rPr>
                <w:noProof/>
                <w:webHidden/>
                <w:sz w:val="24"/>
                <w:rPrChange w:id="218" w:author="Greg Hutchins" w:date="2018-12-09T16:43:00Z">
                  <w:rPr>
                    <w:noProof/>
                    <w:webHidden/>
                    <w:sz w:val="24"/>
                  </w:rPr>
                </w:rPrChange>
              </w:rPr>
            </w:r>
            <w:r w:rsidRPr="001F1564" w:rsidDel="00F542FD">
              <w:rPr>
                <w:noProof/>
                <w:webHidden/>
                <w:sz w:val="24"/>
                <w:rPrChange w:id="219" w:author="Greg Hutchins" w:date="2018-12-09T16:43:00Z">
                  <w:rPr>
                    <w:noProof/>
                    <w:webHidden/>
                  </w:rPr>
                </w:rPrChange>
              </w:rPr>
              <w:fldChar w:fldCharType="separate"/>
            </w:r>
            <w:r w:rsidRPr="001F1564" w:rsidDel="00F542FD">
              <w:rPr>
                <w:noProof/>
                <w:webHidden/>
                <w:sz w:val="24"/>
                <w:rPrChange w:id="220" w:author="Greg Hutchins" w:date="2018-12-09T16:43:00Z">
                  <w:rPr>
                    <w:noProof/>
                    <w:webHidden/>
                  </w:rPr>
                </w:rPrChange>
              </w:rPr>
              <w:delText>4</w:delText>
            </w:r>
            <w:r w:rsidRPr="001F1564" w:rsidDel="00F542FD">
              <w:rPr>
                <w:noProof/>
                <w:webHidden/>
                <w:sz w:val="24"/>
                <w:rPrChange w:id="221" w:author="Greg Hutchins" w:date="2018-12-09T16:43:00Z">
                  <w:rPr>
                    <w:noProof/>
                    <w:webHidden/>
                  </w:rPr>
                </w:rPrChange>
              </w:rPr>
              <w:fldChar w:fldCharType="end"/>
            </w:r>
            <w:r w:rsidRPr="001F1564" w:rsidDel="00F542FD">
              <w:rPr>
                <w:rStyle w:val="Hyperlink"/>
                <w:noProof/>
                <w:sz w:val="24"/>
                <w:rPrChange w:id="222" w:author="Greg Hutchins" w:date="2018-12-09T16:43:00Z">
                  <w:rPr>
                    <w:rStyle w:val="Hyperlink"/>
                    <w:noProof/>
                  </w:rPr>
                </w:rPrChange>
              </w:rPr>
              <w:fldChar w:fldCharType="end"/>
            </w:r>
          </w:del>
        </w:p>
        <w:p w14:paraId="52999FC7" w14:textId="1E6E7A3D" w:rsidR="00F542FD" w:rsidRPr="001F1564" w:rsidDel="00F542FD" w:rsidRDefault="00F542FD">
          <w:pPr>
            <w:pStyle w:val="TOC1"/>
            <w:rPr>
              <w:del w:id="223" w:author="Greg Hutchins" w:date="2018-12-09T16:32:00Z"/>
              <w:noProof/>
              <w:sz w:val="24"/>
              <w:rPrChange w:id="224" w:author="Greg Hutchins" w:date="2018-12-09T16:43:00Z">
                <w:rPr>
                  <w:del w:id="225" w:author="Greg Hutchins" w:date="2018-12-09T16:32:00Z"/>
                  <w:noProof/>
                </w:rPr>
              </w:rPrChange>
            </w:rPr>
            <w:pPrChange w:id="226" w:author="Greg Hutchins" w:date="2018-12-09T16:38:00Z">
              <w:pPr>
                <w:pStyle w:val="TOC2"/>
                <w:tabs>
                  <w:tab w:val="right" w:leader="dot" w:pos="9350"/>
                </w:tabs>
              </w:pPr>
            </w:pPrChange>
          </w:pPr>
          <w:del w:id="227" w:author="Greg Hutchins" w:date="2018-12-09T16:32:00Z">
            <w:r w:rsidRPr="001F1564" w:rsidDel="00F542FD">
              <w:rPr>
                <w:rStyle w:val="Hyperlink"/>
                <w:noProof/>
                <w:sz w:val="24"/>
                <w:rPrChange w:id="228" w:author="Greg Hutchins" w:date="2018-12-09T16:43:00Z">
                  <w:rPr>
                    <w:rStyle w:val="Hyperlink"/>
                    <w:noProof/>
                  </w:rPr>
                </w:rPrChange>
              </w:rPr>
              <w:fldChar w:fldCharType="begin"/>
            </w:r>
            <w:r w:rsidRPr="001F1564" w:rsidDel="00F542FD">
              <w:rPr>
                <w:rStyle w:val="Hyperlink"/>
                <w:noProof/>
                <w:sz w:val="24"/>
                <w:rPrChange w:id="229" w:author="Greg Hutchins" w:date="2018-12-09T16:43:00Z">
                  <w:rPr>
                    <w:rStyle w:val="Hyperlink"/>
                    <w:noProof/>
                  </w:rPr>
                </w:rPrChange>
              </w:rPr>
              <w:delInstrText xml:space="preserve"> </w:delInstrText>
            </w:r>
            <w:r w:rsidRPr="001F1564" w:rsidDel="00F542FD">
              <w:rPr>
                <w:noProof/>
                <w:sz w:val="24"/>
                <w:rPrChange w:id="230" w:author="Greg Hutchins" w:date="2018-12-09T16:43:00Z">
                  <w:rPr>
                    <w:noProof/>
                  </w:rPr>
                </w:rPrChange>
              </w:rPr>
              <w:delInstrText>HYPERLINK \l "_Toc532136423"</w:delInstrText>
            </w:r>
            <w:r w:rsidRPr="001F1564" w:rsidDel="00F542FD">
              <w:rPr>
                <w:rStyle w:val="Hyperlink"/>
                <w:noProof/>
                <w:sz w:val="24"/>
                <w:rPrChange w:id="231" w:author="Greg Hutchins" w:date="2018-12-09T16:43:00Z">
                  <w:rPr>
                    <w:rStyle w:val="Hyperlink"/>
                    <w:noProof/>
                  </w:rPr>
                </w:rPrChange>
              </w:rPr>
              <w:delInstrText xml:space="preserve"> </w:delInstrText>
            </w:r>
            <w:r w:rsidRPr="001F1564" w:rsidDel="00F542FD">
              <w:rPr>
                <w:rStyle w:val="Hyperlink"/>
                <w:noProof/>
                <w:sz w:val="24"/>
                <w:rPrChange w:id="232" w:author="Greg Hutchins" w:date="2018-12-09T16:43:00Z">
                  <w:rPr>
                    <w:rStyle w:val="Hyperlink"/>
                    <w:noProof/>
                  </w:rPr>
                </w:rPrChange>
              </w:rPr>
              <w:fldChar w:fldCharType="separate"/>
            </w:r>
          </w:del>
          <w:ins w:id="233" w:author="Greg Hutchins" w:date="2018-12-09T16:43:00Z">
            <w:r w:rsidR="001F1564">
              <w:rPr>
                <w:rStyle w:val="Hyperlink"/>
                <w:b/>
                <w:bCs/>
                <w:noProof/>
                <w:sz w:val="24"/>
              </w:rPr>
              <w:t>Error! Hyperlink reference not valid.</w:t>
            </w:r>
          </w:ins>
          <w:del w:id="234" w:author="Greg Hutchins" w:date="2018-12-09T16:32:00Z">
            <w:r w:rsidRPr="001F1564" w:rsidDel="00F542FD">
              <w:rPr>
                <w:rStyle w:val="Hyperlink"/>
                <w:noProof/>
                <w:sz w:val="24"/>
                <w:rPrChange w:id="235" w:author="Greg Hutchins" w:date="2018-12-09T16:43:00Z">
                  <w:rPr>
                    <w:rStyle w:val="Hyperlink"/>
                    <w:noProof/>
                  </w:rPr>
                </w:rPrChange>
              </w:rPr>
              <w:delText>Creating the Work Breakdown Structure</w:delText>
            </w:r>
            <w:r w:rsidRPr="001F1564" w:rsidDel="00F542FD">
              <w:rPr>
                <w:noProof/>
                <w:webHidden/>
                <w:sz w:val="24"/>
                <w:rPrChange w:id="236" w:author="Greg Hutchins" w:date="2018-12-09T16:43:00Z">
                  <w:rPr>
                    <w:noProof/>
                    <w:webHidden/>
                  </w:rPr>
                </w:rPrChange>
              </w:rPr>
              <w:tab/>
            </w:r>
            <w:r w:rsidRPr="001F1564" w:rsidDel="00F542FD">
              <w:rPr>
                <w:noProof/>
                <w:webHidden/>
                <w:sz w:val="24"/>
                <w:rPrChange w:id="237" w:author="Greg Hutchins" w:date="2018-12-09T16:43:00Z">
                  <w:rPr>
                    <w:noProof/>
                    <w:webHidden/>
                  </w:rPr>
                </w:rPrChange>
              </w:rPr>
              <w:fldChar w:fldCharType="begin"/>
            </w:r>
            <w:r w:rsidRPr="001F1564" w:rsidDel="00F542FD">
              <w:rPr>
                <w:noProof/>
                <w:webHidden/>
                <w:sz w:val="24"/>
                <w:rPrChange w:id="238" w:author="Greg Hutchins" w:date="2018-12-09T16:43:00Z">
                  <w:rPr>
                    <w:noProof/>
                    <w:webHidden/>
                  </w:rPr>
                </w:rPrChange>
              </w:rPr>
              <w:delInstrText xml:space="preserve"> PAGEREF _Toc532136423 \h </w:delInstrText>
            </w:r>
            <w:r w:rsidRPr="001F1564" w:rsidDel="00F542FD">
              <w:rPr>
                <w:noProof/>
                <w:webHidden/>
                <w:sz w:val="24"/>
                <w:rPrChange w:id="239" w:author="Greg Hutchins" w:date="2018-12-09T16:43:00Z">
                  <w:rPr>
                    <w:noProof/>
                    <w:webHidden/>
                    <w:sz w:val="24"/>
                  </w:rPr>
                </w:rPrChange>
              </w:rPr>
            </w:r>
            <w:r w:rsidRPr="001F1564" w:rsidDel="00F542FD">
              <w:rPr>
                <w:noProof/>
                <w:webHidden/>
                <w:sz w:val="24"/>
                <w:rPrChange w:id="240" w:author="Greg Hutchins" w:date="2018-12-09T16:43:00Z">
                  <w:rPr>
                    <w:noProof/>
                    <w:webHidden/>
                  </w:rPr>
                </w:rPrChange>
              </w:rPr>
              <w:fldChar w:fldCharType="separate"/>
            </w:r>
            <w:r w:rsidRPr="001F1564" w:rsidDel="00F542FD">
              <w:rPr>
                <w:noProof/>
                <w:webHidden/>
                <w:sz w:val="24"/>
                <w:rPrChange w:id="241" w:author="Greg Hutchins" w:date="2018-12-09T16:43:00Z">
                  <w:rPr>
                    <w:noProof/>
                    <w:webHidden/>
                  </w:rPr>
                </w:rPrChange>
              </w:rPr>
              <w:delText>5</w:delText>
            </w:r>
            <w:r w:rsidRPr="001F1564" w:rsidDel="00F542FD">
              <w:rPr>
                <w:noProof/>
                <w:webHidden/>
                <w:sz w:val="24"/>
                <w:rPrChange w:id="242" w:author="Greg Hutchins" w:date="2018-12-09T16:43:00Z">
                  <w:rPr>
                    <w:noProof/>
                    <w:webHidden/>
                  </w:rPr>
                </w:rPrChange>
              </w:rPr>
              <w:fldChar w:fldCharType="end"/>
            </w:r>
            <w:r w:rsidRPr="001F1564" w:rsidDel="00F542FD">
              <w:rPr>
                <w:rStyle w:val="Hyperlink"/>
                <w:noProof/>
                <w:sz w:val="24"/>
                <w:rPrChange w:id="243" w:author="Greg Hutchins" w:date="2018-12-09T16:43:00Z">
                  <w:rPr>
                    <w:rStyle w:val="Hyperlink"/>
                    <w:noProof/>
                  </w:rPr>
                </w:rPrChange>
              </w:rPr>
              <w:fldChar w:fldCharType="end"/>
            </w:r>
          </w:del>
        </w:p>
        <w:p w14:paraId="6A936EE8" w14:textId="665F6AEC" w:rsidR="00F542FD" w:rsidRPr="001F1564" w:rsidDel="00F542FD" w:rsidRDefault="00F542FD">
          <w:pPr>
            <w:pStyle w:val="TOC1"/>
            <w:rPr>
              <w:del w:id="244" w:author="Greg Hutchins" w:date="2018-12-09T16:32:00Z"/>
              <w:noProof/>
              <w:sz w:val="24"/>
              <w:rPrChange w:id="245" w:author="Greg Hutchins" w:date="2018-12-09T16:43:00Z">
                <w:rPr>
                  <w:del w:id="246" w:author="Greg Hutchins" w:date="2018-12-09T16:32:00Z"/>
                  <w:noProof/>
                </w:rPr>
              </w:rPrChange>
            </w:rPr>
            <w:pPrChange w:id="247" w:author="Greg Hutchins" w:date="2018-12-09T16:38:00Z">
              <w:pPr>
                <w:pStyle w:val="TOC2"/>
                <w:tabs>
                  <w:tab w:val="right" w:leader="dot" w:pos="9350"/>
                </w:tabs>
              </w:pPr>
            </w:pPrChange>
          </w:pPr>
          <w:del w:id="248" w:author="Greg Hutchins" w:date="2018-12-09T16:32:00Z">
            <w:r w:rsidRPr="001F1564" w:rsidDel="00F542FD">
              <w:rPr>
                <w:rStyle w:val="Hyperlink"/>
                <w:noProof/>
                <w:sz w:val="24"/>
                <w:rPrChange w:id="249" w:author="Greg Hutchins" w:date="2018-12-09T16:43:00Z">
                  <w:rPr>
                    <w:rStyle w:val="Hyperlink"/>
                    <w:noProof/>
                  </w:rPr>
                </w:rPrChange>
              </w:rPr>
              <w:fldChar w:fldCharType="begin"/>
            </w:r>
            <w:r w:rsidRPr="001F1564" w:rsidDel="00F542FD">
              <w:rPr>
                <w:rStyle w:val="Hyperlink"/>
                <w:noProof/>
                <w:sz w:val="24"/>
                <w:rPrChange w:id="250" w:author="Greg Hutchins" w:date="2018-12-09T16:43:00Z">
                  <w:rPr>
                    <w:rStyle w:val="Hyperlink"/>
                    <w:noProof/>
                  </w:rPr>
                </w:rPrChange>
              </w:rPr>
              <w:delInstrText xml:space="preserve"> </w:delInstrText>
            </w:r>
            <w:r w:rsidRPr="001F1564" w:rsidDel="00F542FD">
              <w:rPr>
                <w:noProof/>
                <w:sz w:val="24"/>
                <w:rPrChange w:id="251" w:author="Greg Hutchins" w:date="2018-12-09T16:43:00Z">
                  <w:rPr>
                    <w:noProof/>
                  </w:rPr>
                </w:rPrChange>
              </w:rPr>
              <w:delInstrText>HYPERLINK \l "_Toc532136424"</w:delInstrText>
            </w:r>
            <w:r w:rsidRPr="001F1564" w:rsidDel="00F542FD">
              <w:rPr>
                <w:rStyle w:val="Hyperlink"/>
                <w:noProof/>
                <w:sz w:val="24"/>
                <w:rPrChange w:id="252" w:author="Greg Hutchins" w:date="2018-12-09T16:43:00Z">
                  <w:rPr>
                    <w:rStyle w:val="Hyperlink"/>
                    <w:noProof/>
                  </w:rPr>
                </w:rPrChange>
              </w:rPr>
              <w:delInstrText xml:space="preserve"> </w:delInstrText>
            </w:r>
            <w:r w:rsidRPr="001F1564" w:rsidDel="00F542FD">
              <w:rPr>
                <w:rStyle w:val="Hyperlink"/>
                <w:noProof/>
                <w:sz w:val="24"/>
                <w:rPrChange w:id="253" w:author="Greg Hutchins" w:date="2018-12-09T16:43:00Z">
                  <w:rPr>
                    <w:rStyle w:val="Hyperlink"/>
                    <w:noProof/>
                  </w:rPr>
                </w:rPrChange>
              </w:rPr>
              <w:fldChar w:fldCharType="separate"/>
            </w:r>
          </w:del>
          <w:ins w:id="254" w:author="Greg Hutchins" w:date="2018-12-09T16:43:00Z">
            <w:r w:rsidR="001F1564">
              <w:rPr>
                <w:rStyle w:val="Hyperlink"/>
                <w:b/>
                <w:bCs/>
                <w:noProof/>
                <w:sz w:val="24"/>
              </w:rPr>
              <w:t>Error! Hyperlink reference not valid.</w:t>
            </w:r>
          </w:ins>
          <w:del w:id="255" w:author="Greg Hutchins" w:date="2018-12-09T16:32:00Z">
            <w:r w:rsidRPr="001F1564" w:rsidDel="00F542FD">
              <w:rPr>
                <w:rStyle w:val="Hyperlink"/>
                <w:noProof/>
                <w:sz w:val="24"/>
                <w:rPrChange w:id="256" w:author="Greg Hutchins" w:date="2018-12-09T16:43:00Z">
                  <w:rPr>
                    <w:rStyle w:val="Hyperlink"/>
                    <w:noProof/>
                  </w:rPr>
                </w:rPrChange>
              </w:rPr>
              <w:delText>Coding the WBS</w:delText>
            </w:r>
            <w:r w:rsidRPr="001F1564" w:rsidDel="00F542FD">
              <w:rPr>
                <w:noProof/>
                <w:webHidden/>
                <w:sz w:val="24"/>
                <w:rPrChange w:id="257" w:author="Greg Hutchins" w:date="2018-12-09T16:43:00Z">
                  <w:rPr>
                    <w:noProof/>
                    <w:webHidden/>
                  </w:rPr>
                </w:rPrChange>
              </w:rPr>
              <w:tab/>
            </w:r>
            <w:r w:rsidRPr="001F1564" w:rsidDel="00F542FD">
              <w:rPr>
                <w:noProof/>
                <w:webHidden/>
                <w:sz w:val="24"/>
                <w:rPrChange w:id="258" w:author="Greg Hutchins" w:date="2018-12-09T16:43:00Z">
                  <w:rPr>
                    <w:noProof/>
                    <w:webHidden/>
                  </w:rPr>
                </w:rPrChange>
              </w:rPr>
              <w:fldChar w:fldCharType="begin"/>
            </w:r>
            <w:r w:rsidRPr="001F1564" w:rsidDel="00F542FD">
              <w:rPr>
                <w:noProof/>
                <w:webHidden/>
                <w:sz w:val="24"/>
                <w:rPrChange w:id="259" w:author="Greg Hutchins" w:date="2018-12-09T16:43:00Z">
                  <w:rPr>
                    <w:noProof/>
                    <w:webHidden/>
                  </w:rPr>
                </w:rPrChange>
              </w:rPr>
              <w:delInstrText xml:space="preserve"> PAGEREF _Toc532136424 \h </w:delInstrText>
            </w:r>
            <w:r w:rsidRPr="001F1564" w:rsidDel="00F542FD">
              <w:rPr>
                <w:noProof/>
                <w:webHidden/>
                <w:sz w:val="24"/>
                <w:rPrChange w:id="260" w:author="Greg Hutchins" w:date="2018-12-09T16:43:00Z">
                  <w:rPr>
                    <w:noProof/>
                    <w:webHidden/>
                    <w:sz w:val="24"/>
                  </w:rPr>
                </w:rPrChange>
              </w:rPr>
            </w:r>
            <w:r w:rsidRPr="001F1564" w:rsidDel="00F542FD">
              <w:rPr>
                <w:noProof/>
                <w:webHidden/>
                <w:sz w:val="24"/>
                <w:rPrChange w:id="261" w:author="Greg Hutchins" w:date="2018-12-09T16:43:00Z">
                  <w:rPr>
                    <w:noProof/>
                    <w:webHidden/>
                  </w:rPr>
                </w:rPrChange>
              </w:rPr>
              <w:fldChar w:fldCharType="separate"/>
            </w:r>
            <w:r w:rsidRPr="001F1564" w:rsidDel="00F542FD">
              <w:rPr>
                <w:noProof/>
                <w:webHidden/>
                <w:sz w:val="24"/>
                <w:rPrChange w:id="262" w:author="Greg Hutchins" w:date="2018-12-09T16:43:00Z">
                  <w:rPr>
                    <w:noProof/>
                    <w:webHidden/>
                  </w:rPr>
                </w:rPrChange>
              </w:rPr>
              <w:delText>6</w:delText>
            </w:r>
            <w:r w:rsidRPr="001F1564" w:rsidDel="00F542FD">
              <w:rPr>
                <w:noProof/>
                <w:webHidden/>
                <w:sz w:val="24"/>
                <w:rPrChange w:id="263" w:author="Greg Hutchins" w:date="2018-12-09T16:43:00Z">
                  <w:rPr>
                    <w:noProof/>
                    <w:webHidden/>
                  </w:rPr>
                </w:rPrChange>
              </w:rPr>
              <w:fldChar w:fldCharType="end"/>
            </w:r>
            <w:r w:rsidRPr="001F1564" w:rsidDel="00F542FD">
              <w:rPr>
                <w:rStyle w:val="Hyperlink"/>
                <w:noProof/>
                <w:sz w:val="24"/>
                <w:rPrChange w:id="264" w:author="Greg Hutchins" w:date="2018-12-09T16:43:00Z">
                  <w:rPr>
                    <w:rStyle w:val="Hyperlink"/>
                    <w:noProof/>
                  </w:rPr>
                </w:rPrChange>
              </w:rPr>
              <w:fldChar w:fldCharType="end"/>
            </w:r>
          </w:del>
        </w:p>
        <w:p w14:paraId="35129D6A" w14:textId="7971AA67" w:rsidR="00F542FD" w:rsidRPr="001F1564" w:rsidRDefault="00F542FD">
          <w:pPr>
            <w:pStyle w:val="TOC1"/>
            <w:rPr>
              <w:noProof/>
              <w:sz w:val="24"/>
              <w:rPrChange w:id="265" w:author="Greg Hutchins" w:date="2018-12-09T16:43:00Z">
                <w:rPr>
                  <w:noProof/>
                </w:rPr>
              </w:rPrChange>
            </w:rPr>
          </w:pPr>
          <w:r w:rsidRPr="001F1564">
            <w:rPr>
              <w:rStyle w:val="Hyperlink"/>
              <w:noProof/>
              <w:sz w:val="24"/>
              <w:rPrChange w:id="266" w:author="Greg Hutchins" w:date="2018-12-09T16:43:00Z">
                <w:rPr>
                  <w:rStyle w:val="Hyperlink"/>
                  <w:noProof/>
                </w:rPr>
              </w:rPrChange>
            </w:rPr>
            <w:fldChar w:fldCharType="begin"/>
          </w:r>
          <w:r w:rsidRPr="001F1564">
            <w:rPr>
              <w:rStyle w:val="Hyperlink"/>
              <w:noProof/>
              <w:sz w:val="24"/>
              <w:rPrChange w:id="267" w:author="Greg Hutchins" w:date="2018-12-09T16:43:00Z">
                <w:rPr>
                  <w:rStyle w:val="Hyperlink"/>
                  <w:noProof/>
                </w:rPr>
              </w:rPrChange>
            </w:rPr>
            <w:instrText xml:space="preserve"> </w:instrText>
          </w:r>
          <w:r w:rsidRPr="001F1564">
            <w:rPr>
              <w:noProof/>
              <w:sz w:val="24"/>
              <w:rPrChange w:id="268" w:author="Greg Hutchins" w:date="2018-12-09T16:43:00Z">
                <w:rPr>
                  <w:noProof/>
                </w:rPr>
              </w:rPrChange>
            </w:rPr>
            <w:instrText>HYPERLINK \l "_Toc532136425"</w:instrText>
          </w:r>
          <w:r w:rsidRPr="001F1564">
            <w:rPr>
              <w:rStyle w:val="Hyperlink"/>
              <w:noProof/>
              <w:sz w:val="24"/>
              <w:rPrChange w:id="269" w:author="Greg Hutchins" w:date="2018-12-09T16:43:00Z">
                <w:rPr>
                  <w:rStyle w:val="Hyperlink"/>
                  <w:noProof/>
                </w:rPr>
              </w:rPrChange>
            </w:rPr>
            <w:instrText xml:space="preserve"> </w:instrText>
          </w:r>
          <w:r w:rsidRPr="001F1564">
            <w:rPr>
              <w:rStyle w:val="Hyperlink"/>
              <w:noProof/>
              <w:sz w:val="24"/>
              <w:rPrChange w:id="270" w:author="Greg Hutchins" w:date="2018-12-09T16:43:00Z">
                <w:rPr>
                  <w:rStyle w:val="Hyperlink"/>
                  <w:noProof/>
                </w:rPr>
              </w:rPrChange>
            </w:rPr>
            <w:fldChar w:fldCharType="separate"/>
          </w:r>
          <w:r w:rsidRPr="001F1564">
            <w:rPr>
              <w:rStyle w:val="Hyperlink"/>
              <w:noProof/>
              <w:sz w:val="24"/>
              <w:rPrChange w:id="271" w:author="Greg Hutchins" w:date="2018-12-09T16:43:00Z">
                <w:rPr>
                  <w:rStyle w:val="Hyperlink"/>
                  <w:noProof/>
                </w:rPr>
              </w:rPrChange>
            </w:rPr>
            <w:t>Planning</w:t>
          </w:r>
          <w:r w:rsidRPr="001F1564">
            <w:rPr>
              <w:noProof/>
              <w:webHidden/>
              <w:sz w:val="24"/>
              <w:rPrChange w:id="272" w:author="Greg Hutchins" w:date="2018-12-09T16:43:00Z">
                <w:rPr>
                  <w:noProof/>
                  <w:webHidden/>
                </w:rPr>
              </w:rPrChange>
            </w:rPr>
            <w:tab/>
          </w:r>
          <w:del w:id="273" w:author="Greg Hutchins" w:date="2018-12-09T16:52:00Z">
            <w:r w:rsidRPr="001F1564" w:rsidDel="00CE38E6">
              <w:rPr>
                <w:noProof/>
                <w:webHidden/>
                <w:sz w:val="24"/>
                <w:rPrChange w:id="274" w:author="Greg Hutchins" w:date="2018-12-09T16:43:00Z">
                  <w:rPr>
                    <w:noProof/>
                    <w:webHidden/>
                  </w:rPr>
                </w:rPrChange>
              </w:rPr>
              <w:fldChar w:fldCharType="begin"/>
            </w:r>
            <w:r w:rsidRPr="001F1564" w:rsidDel="00CE38E6">
              <w:rPr>
                <w:noProof/>
                <w:webHidden/>
                <w:sz w:val="24"/>
                <w:rPrChange w:id="275" w:author="Greg Hutchins" w:date="2018-12-09T16:43:00Z">
                  <w:rPr>
                    <w:noProof/>
                    <w:webHidden/>
                  </w:rPr>
                </w:rPrChange>
              </w:rPr>
              <w:delInstrText xml:space="preserve"> PAGEREF _Toc532136425 \h </w:delInstrText>
            </w:r>
            <w:r w:rsidRPr="001F1564" w:rsidDel="00CE38E6">
              <w:rPr>
                <w:noProof/>
                <w:webHidden/>
                <w:sz w:val="24"/>
                <w:rPrChange w:id="276" w:author="Greg Hutchins" w:date="2018-12-09T16:43:00Z">
                  <w:rPr>
                    <w:noProof/>
                    <w:webHidden/>
                    <w:sz w:val="24"/>
                  </w:rPr>
                </w:rPrChange>
              </w:rPr>
            </w:r>
            <w:r w:rsidRPr="001F1564" w:rsidDel="00CE38E6">
              <w:rPr>
                <w:noProof/>
                <w:webHidden/>
                <w:sz w:val="24"/>
                <w:rPrChange w:id="277" w:author="Greg Hutchins" w:date="2018-12-09T16:43:00Z">
                  <w:rPr>
                    <w:noProof/>
                    <w:webHidden/>
                  </w:rPr>
                </w:rPrChange>
              </w:rPr>
              <w:fldChar w:fldCharType="separate"/>
            </w:r>
          </w:del>
          <w:del w:id="278" w:author="Greg Hutchins" w:date="2018-12-09T16:43:00Z">
            <w:r w:rsidRPr="001F1564" w:rsidDel="001F1564">
              <w:rPr>
                <w:noProof/>
                <w:webHidden/>
                <w:sz w:val="24"/>
                <w:rPrChange w:id="279" w:author="Greg Hutchins" w:date="2018-12-09T16:43:00Z">
                  <w:rPr>
                    <w:noProof/>
                    <w:webHidden/>
                  </w:rPr>
                </w:rPrChange>
              </w:rPr>
              <w:delText>6</w:delText>
            </w:r>
          </w:del>
          <w:del w:id="280" w:author="Greg Hutchins" w:date="2018-12-09T16:52:00Z">
            <w:r w:rsidRPr="001F1564" w:rsidDel="00CE38E6">
              <w:rPr>
                <w:noProof/>
                <w:webHidden/>
                <w:sz w:val="24"/>
                <w:rPrChange w:id="281" w:author="Greg Hutchins" w:date="2018-12-09T16:43:00Z">
                  <w:rPr>
                    <w:noProof/>
                    <w:webHidden/>
                  </w:rPr>
                </w:rPrChange>
              </w:rPr>
              <w:fldChar w:fldCharType="end"/>
            </w:r>
          </w:del>
          <w:ins w:id="282" w:author="Greg Hutchins" w:date="2018-12-09T16:52:00Z">
            <w:r w:rsidR="00CE38E6">
              <w:rPr>
                <w:noProof/>
                <w:webHidden/>
                <w:sz w:val="24"/>
              </w:rPr>
              <w:t>7</w:t>
            </w:r>
          </w:ins>
          <w:r w:rsidRPr="001F1564">
            <w:rPr>
              <w:rStyle w:val="Hyperlink"/>
              <w:noProof/>
              <w:sz w:val="24"/>
              <w:rPrChange w:id="283" w:author="Greg Hutchins" w:date="2018-12-09T16:43:00Z">
                <w:rPr>
                  <w:rStyle w:val="Hyperlink"/>
                  <w:noProof/>
                </w:rPr>
              </w:rPrChange>
            </w:rPr>
            <w:fldChar w:fldCharType="end"/>
          </w:r>
        </w:p>
        <w:p w14:paraId="262DAAE6" w14:textId="0DB4DA4A" w:rsidR="00F542FD" w:rsidRPr="001F1564" w:rsidRDefault="00F542FD">
          <w:pPr>
            <w:pStyle w:val="TOC1"/>
            <w:rPr>
              <w:noProof/>
              <w:sz w:val="24"/>
              <w:rPrChange w:id="284" w:author="Greg Hutchins" w:date="2018-12-09T16:43:00Z">
                <w:rPr>
                  <w:noProof/>
                </w:rPr>
              </w:rPrChange>
            </w:rPr>
          </w:pPr>
          <w:r w:rsidRPr="001F1564">
            <w:rPr>
              <w:rStyle w:val="Hyperlink"/>
              <w:noProof/>
              <w:sz w:val="24"/>
              <w:rPrChange w:id="285" w:author="Greg Hutchins" w:date="2018-12-09T16:43:00Z">
                <w:rPr>
                  <w:rStyle w:val="Hyperlink"/>
                  <w:noProof/>
                </w:rPr>
              </w:rPrChange>
            </w:rPr>
            <w:fldChar w:fldCharType="begin"/>
          </w:r>
          <w:r w:rsidRPr="001F1564">
            <w:rPr>
              <w:rStyle w:val="Hyperlink"/>
              <w:noProof/>
              <w:sz w:val="24"/>
              <w:rPrChange w:id="286" w:author="Greg Hutchins" w:date="2018-12-09T16:43:00Z">
                <w:rPr>
                  <w:rStyle w:val="Hyperlink"/>
                  <w:noProof/>
                </w:rPr>
              </w:rPrChange>
            </w:rPr>
            <w:instrText xml:space="preserve"> </w:instrText>
          </w:r>
          <w:r w:rsidRPr="001F1564">
            <w:rPr>
              <w:noProof/>
              <w:sz w:val="24"/>
              <w:rPrChange w:id="287" w:author="Greg Hutchins" w:date="2018-12-09T16:43:00Z">
                <w:rPr>
                  <w:noProof/>
                </w:rPr>
              </w:rPrChange>
            </w:rPr>
            <w:instrText>HYPERLINK \l "_Toc532136426"</w:instrText>
          </w:r>
          <w:r w:rsidRPr="001F1564">
            <w:rPr>
              <w:rStyle w:val="Hyperlink"/>
              <w:noProof/>
              <w:sz w:val="24"/>
              <w:rPrChange w:id="288" w:author="Greg Hutchins" w:date="2018-12-09T16:43:00Z">
                <w:rPr>
                  <w:rStyle w:val="Hyperlink"/>
                  <w:noProof/>
                </w:rPr>
              </w:rPrChange>
            </w:rPr>
            <w:instrText xml:space="preserve"> </w:instrText>
          </w:r>
          <w:r w:rsidRPr="001F1564">
            <w:rPr>
              <w:rStyle w:val="Hyperlink"/>
              <w:noProof/>
              <w:sz w:val="24"/>
              <w:rPrChange w:id="289" w:author="Greg Hutchins" w:date="2018-12-09T16:43:00Z">
                <w:rPr>
                  <w:rStyle w:val="Hyperlink"/>
                  <w:noProof/>
                </w:rPr>
              </w:rPrChange>
            </w:rPr>
            <w:fldChar w:fldCharType="separate"/>
          </w:r>
          <w:r w:rsidRPr="001F1564">
            <w:rPr>
              <w:rStyle w:val="Hyperlink"/>
              <w:noProof/>
              <w:sz w:val="24"/>
              <w:rPrChange w:id="290" w:author="Greg Hutchins" w:date="2018-12-09T16:43:00Z">
                <w:rPr>
                  <w:rStyle w:val="Hyperlink"/>
                  <w:noProof/>
                </w:rPr>
              </w:rPrChange>
            </w:rPr>
            <w:t>Executing</w:t>
          </w:r>
          <w:r w:rsidRPr="001F1564">
            <w:rPr>
              <w:noProof/>
              <w:webHidden/>
              <w:sz w:val="24"/>
              <w:rPrChange w:id="291" w:author="Greg Hutchins" w:date="2018-12-09T16:43:00Z">
                <w:rPr>
                  <w:noProof/>
                  <w:webHidden/>
                </w:rPr>
              </w:rPrChange>
            </w:rPr>
            <w:tab/>
          </w:r>
          <w:r w:rsidRPr="001F1564">
            <w:rPr>
              <w:noProof/>
              <w:webHidden/>
              <w:sz w:val="24"/>
              <w:rPrChange w:id="292" w:author="Greg Hutchins" w:date="2018-12-09T16:43:00Z">
                <w:rPr>
                  <w:noProof/>
                  <w:webHidden/>
                </w:rPr>
              </w:rPrChange>
            </w:rPr>
            <w:fldChar w:fldCharType="begin"/>
          </w:r>
          <w:r w:rsidRPr="001F1564">
            <w:rPr>
              <w:noProof/>
              <w:webHidden/>
              <w:sz w:val="24"/>
              <w:rPrChange w:id="293" w:author="Greg Hutchins" w:date="2018-12-09T16:43:00Z">
                <w:rPr>
                  <w:noProof/>
                  <w:webHidden/>
                </w:rPr>
              </w:rPrChange>
            </w:rPr>
            <w:instrText xml:space="preserve"> PAGEREF _Toc532136426 \h </w:instrText>
          </w:r>
          <w:r w:rsidRPr="001F1564">
            <w:rPr>
              <w:noProof/>
              <w:webHidden/>
              <w:sz w:val="24"/>
              <w:rPrChange w:id="294" w:author="Greg Hutchins" w:date="2018-12-09T16:43:00Z">
                <w:rPr>
                  <w:noProof/>
                  <w:webHidden/>
                  <w:sz w:val="24"/>
                </w:rPr>
              </w:rPrChange>
            </w:rPr>
          </w:r>
          <w:r w:rsidRPr="001F1564">
            <w:rPr>
              <w:noProof/>
              <w:webHidden/>
              <w:sz w:val="24"/>
              <w:rPrChange w:id="295" w:author="Greg Hutchins" w:date="2018-12-09T16:43:00Z">
                <w:rPr>
                  <w:noProof/>
                  <w:webHidden/>
                </w:rPr>
              </w:rPrChange>
            </w:rPr>
            <w:fldChar w:fldCharType="separate"/>
          </w:r>
          <w:ins w:id="296" w:author="Greg Hutchins" w:date="2018-12-09T16:43:00Z">
            <w:r w:rsidR="001F1564">
              <w:rPr>
                <w:noProof/>
                <w:webHidden/>
                <w:sz w:val="24"/>
              </w:rPr>
              <w:t>12</w:t>
            </w:r>
          </w:ins>
          <w:del w:id="297" w:author="Greg Hutchins" w:date="2018-12-09T16:43:00Z">
            <w:r w:rsidRPr="001F1564" w:rsidDel="001F1564">
              <w:rPr>
                <w:noProof/>
                <w:webHidden/>
                <w:sz w:val="24"/>
                <w:rPrChange w:id="298" w:author="Greg Hutchins" w:date="2018-12-09T16:43:00Z">
                  <w:rPr>
                    <w:noProof/>
                    <w:webHidden/>
                  </w:rPr>
                </w:rPrChange>
              </w:rPr>
              <w:delText>11</w:delText>
            </w:r>
          </w:del>
          <w:r w:rsidRPr="001F1564">
            <w:rPr>
              <w:noProof/>
              <w:webHidden/>
              <w:sz w:val="24"/>
              <w:rPrChange w:id="299" w:author="Greg Hutchins" w:date="2018-12-09T16:43:00Z">
                <w:rPr>
                  <w:noProof/>
                  <w:webHidden/>
                </w:rPr>
              </w:rPrChange>
            </w:rPr>
            <w:fldChar w:fldCharType="end"/>
          </w:r>
          <w:r w:rsidRPr="001F1564">
            <w:rPr>
              <w:rStyle w:val="Hyperlink"/>
              <w:noProof/>
              <w:sz w:val="24"/>
              <w:rPrChange w:id="300" w:author="Greg Hutchins" w:date="2018-12-09T16:43:00Z">
                <w:rPr>
                  <w:rStyle w:val="Hyperlink"/>
                  <w:noProof/>
                </w:rPr>
              </w:rPrChange>
            </w:rPr>
            <w:fldChar w:fldCharType="end"/>
          </w:r>
        </w:p>
        <w:p w14:paraId="410206A8" w14:textId="05821636" w:rsidR="00F542FD" w:rsidRPr="001F1564" w:rsidDel="00F542FD" w:rsidRDefault="00F542FD">
          <w:pPr>
            <w:pStyle w:val="TOC1"/>
            <w:rPr>
              <w:del w:id="301" w:author="Greg Hutchins" w:date="2018-12-09T16:32:00Z"/>
              <w:noProof/>
              <w:sz w:val="24"/>
              <w:rPrChange w:id="302" w:author="Greg Hutchins" w:date="2018-12-09T16:43:00Z">
                <w:rPr>
                  <w:del w:id="303" w:author="Greg Hutchins" w:date="2018-12-09T16:32:00Z"/>
                  <w:noProof/>
                </w:rPr>
              </w:rPrChange>
            </w:rPr>
            <w:pPrChange w:id="304" w:author="Greg Hutchins" w:date="2018-12-09T16:38:00Z">
              <w:pPr>
                <w:pStyle w:val="TOC2"/>
                <w:tabs>
                  <w:tab w:val="right" w:leader="dot" w:pos="9350"/>
                </w:tabs>
              </w:pPr>
            </w:pPrChange>
          </w:pPr>
          <w:del w:id="305" w:author="Greg Hutchins" w:date="2018-12-09T16:32:00Z">
            <w:r w:rsidRPr="001F1564" w:rsidDel="00F542FD">
              <w:rPr>
                <w:rStyle w:val="Hyperlink"/>
                <w:noProof/>
                <w:sz w:val="24"/>
                <w:rPrChange w:id="306" w:author="Greg Hutchins" w:date="2018-12-09T16:43:00Z">
                  <w:rPr>
                    <w:rStyle w:val="Hyperlink"/>
                    <w:noProof/>
                  </w:rPr>
                </w:rPrChange>
              </w:rPr>
              <w:fldChar w:fldCharType="begin"/>
            </w:r>
            <w:r w:rsidRPr="001F1564" w:rsidDel="00F542FD">
              <w:rPr>
                <w:rStyle w:val="Hyperlink"/>
                <w:noProof/>
                <w:sz w:val="24"/>
                <w:rPrChange w:id="307" w:author="Greg Hutchins" w:date="2018-12-09T16:43:00Z">
                  <w:rPr>
                    <w:rStyle w:val="Hyperlink"/>
                    <w:noProof/>
                  </w:rPr>
                </w:rPrChange>
              </w:rPr>
              <w:delInstrText xml:space="preserve"> </w:delInstrText>
            </w:r>
            <w:r w:rsidRPr="001F1564" w:rsidDel="00F542FD">
              <w:rPr>
                <w:noProof/>
                <w:sz w:val="24"/>
                <w:rPrChange w:id="308" w:author="Greg Hutchins" w:date="2018-12-09T16:43:00Z">
                  <w:rPr>
                    <w:noProof/>
                  </w:rPr>
                </w:rPrChange>
              </w:rPr>
              <w:delInstrText>HYPERLINK \l "_Toc532136427"</w:delInstrText>
            </w:r>
            <w:r w:rsidRPr="001F1564" w:rsidDel="00F542FD">
              <w:rPr>
                <w:rStyle w:val="Hyperlink"/>
                <w:noProof/>
                <w:sz w:val="24"/>
                <w:rPrChange w:id="309" w:author="Greg Hutchins" w:date="2018-12-09T16:43:00Z">
                  <w:rPr>
                    <w:rStyle w:val="Hyperlink"/>
                    <w:noProof/>
                  </w:rPr>
                </w:rPrChange>
              </w:rPr>
              <w:delInstrText xml:space="preserve"> </w:delInstrText>
            </w:r>
            <w:r w:rsidRPr="001F1564" w:rsidDel="00F542FD">
              <w:rPr>
                <w:rStyle w:val="Hyperlink"/>
                <w:noProof/>
                <w:sz w:val="24"/>
                <w:rPrChange w:id="310" w:author="Greg Hutchins" w:date="2018-12-09T16:43:00Z">
                  <w:rPr>
                    <w:rStyle w:val="Hyperlink"/>
                    <w:noProof/>
                  </w:rPr>
                </w:rPrChange>
              </w:rPr>
              <w:fldChar w:fldCharType="separate"/>
            </w:r>
          </w:del>
          <w:ins w:id="311" w:author="Greg Hutchins" w:date="2018-12-09T16:43:00Z">
            <w:r w:rsidR="001F1564">
              <w:rPr>
                <w:rStyle w:val="Hyperlink"/>
                <w:b/>
                <w:bCs/>
                <w:noProof/>
                <w:sz w:val="24"/>
              </w:rPr>
              <w:t>Error! Hyperlink reference not valid.</w:t>
            </w:r>
          </w:ins>
          <w:del w:id="312" w:author="Greg Hutchins" w:date="2018-12-09T16:32:00Z">
            <w:r w:rsidRPr="001F1564" w:rsidDel="00F542FD">
              <w:rPr>
                <w:rStyle w:val="Hyperlink"/>
                <w:noProof/>
                <w:sz w:val="24"/>
                <w:rPrChange w:id="313" w:author="Greg Hutchins" w:date="2018-12-09T16:43:00Z">
                  <w:rPr>
                    <w:rStyle w:val="Hyperlink"/>
                    <w:noProof/>
                  </w:rPr>
                </w:rPrChange>
              </w:rPr>
              <w:delText>Quarter 1:</w:delText>
            </w:r>
            <w:r w:rsidRPr="001F1564" w:rsidDel="00F542FD">
              <w:rPr>
                <w:noProof/>
                <w:webHidden/>
                <w:sz w:val="24"/>
                <w:rPrChange w:id="314" w:author="Greg Hutchins" w:date="2018-12-09T16:43:00Z">
                  <w:rPr>
                    <w:noProof/>
                    <w:webHidden/>
                  </w:rPr>
                </w:rPrChange>
              </w:rPr>
              <w:tab/>
            </w:r>
            <w:r w:rsidRPr="001F1564" w:rsidDel="00F542FD">
              <w:rPr>
                <w:noProof/>
                <w:webHidden/>
                <w:sz w:val="24"/>
                <w:rPrChange w:id="315" w:author="Greg Hutchins" w:date="2018-12-09T16:43:00Z">
                  <w:rPr>
                    <w:noProof/>
                    <w:webHidden/>
                  </w:rPr>
                </w:rPrChange>
              </w:rPr>
              <w:fldChar w:fldCharType="begin"/>
            </w:r>
            <w:r w:rsidRPr="001F1564" w:rsidDel="00F542FD">
              <w:rPr>
                <w:noProof/>
                <w:webHidden/>
                <w:sz w:val="24"/>
                <w:rPrChange w:id="316" w:author="Greg Hutchins" w:date="2018-12-09T16:43:00Z">
                  <w:rPr>
                    <w:noProof/>
                    <w:webHidden/>
                  </w:rPr>
                </w:rPrChange>
              </w:rPr>
              <w:delInstrText xml:space="preserve"> PAGEREF _Toc532136427 \h </w:delInstrText>
            </w:r>
            <w:r w:rsidRPr="001F1564" w:rsidDel="00F542FD">
              <w:rPr>
                <w:noProof/>
                <w:webHidden/>
                <w:sz w:val="24"/>
                <w:rPrChange w:id="317" w:author="Greg Hutchins" w:date="2018-12-09T16:43:00Z">
                  <w:rPr>
                    <w:noProof/>
                    <w:webHidden/>
                    <w:sz w:val="24"/>
                  </w:rPr>
                </w:rPrChange>
              </w:rPr>
            </w:r>
            <w:r w:rsidRPr="001F1564" w:rsidDel="00F542FD">
              <w:rPr>
                <w:noProof/>
                <w:webHidden/>
                <w:sz w:val="24"/>
                <w:rPrChange w:id="318" w:author="Greg Hutchins" w:date="2018-12-09T16:43:00Z">
                  <w:rPr>
                    <w:noProof/>
                    <w:webHidden/>
                  </w:rPr>
                </w:rPrChange>
              </w:rPr>
              <w:fldChar w:fldCharType="separate"/>
            </w:r>
            <w:r w:rsidRPr="001F1564" w:rsidDel="00F542FD">
              <w:rPr>
                <w:noProof/>
                <w:webHidden/>
                <w:sz w:val="24"/>
                <w:rPrChange w:id="319" w:author="Greg Hutchins" w:date="2018-12-09T16:43:00Z">
                  <w:rPr>
                    <w:noProof/>
                    <w:webHidden/>
                  </w:rPr>
                </w:rPrChange>
              </w:rPr>
              <w:delText>12</w:delText>
            </w:r>
            <w:r w:rsidRPr="001F1564" w:rsidDel="00F542FD">
              <w:rPr>
                <w:noProof/>
                <w:webHidden/>
                <w:sz w:val="24"/>
                <w:rPrChange w:id="320" w:author="Greg Hutchins" w:date="2018-12-09T16:43:00Z">
                  <w:rPr>
                    <w:noProof/>
                    <w:webHidden/>
                  </w:rPr>
                </w:rPrChange>
              </w:rPr>
              <w:fldChar w:fldCharType="end"/>
            </w:r>
            <w:r w:rsidRPr="001F1564" w:rsidDel="00F542FD">
              <w:rPr>
                <w:rStyle w:val="Hyperlink"/>
                <w:noProof/>
                <w:sz w:val="24"/>
                <w:rPrChange w:id="321" w:author="Greg Hutchins" w:date="2018-12-09T16:43:00Z">
                  <w:rPr>
                    <w:rStyle w:val="Hyperlink"/>
                    <w:noProof/>
                  </w:rPr>
                </w:rPrChange>
              </w:rPr>
              <w:fldChar w:fldCharType="end"/>
            </w:r>
          </w:del>
        </w:p>
        <w:p w14:paraId="05C6315A" w14:textId="21A069E7" w:rsidR="00F542FD" w:rsidRPr="001F1564" w:rsidDel="00F542FD" w:rsidRDefault="00F542FD">
          <w:pPr>
            <w:pStyle w:val="TOC1"/>
            <w:rPr>
              <w:del w:id="322" w:author="Greg Hutchins" w:date="2018-12-09T16:32:00Z"/>
              <w:noProof/>
              <w:sz w:val="24"/>
              <w:rPrChange w:id="323" w:author="Greg Hutchins" w:date="2018-12-09T16:43:00Z">
                <w:rPr>
                  <w:del w:id="324" w:author="Greg Hutchins" w:date="2018-12-09T16:32:00Z"/>
                  <w:noProof/>
                </w:rPr>
              </w:rPrChange>
            </w:rPr>
            <w:pPrChange w:id="325" w:author="Greg Hutchins" w:date="2018-12-09T16:38:00Z">
              <w:pPr>
                <w:pStyle w:val="TOC2"/>
                <w:tabs>
                  <w:tab w:val="right" w:leader="dot" w:pos="9350"/>
                </w:tabs>
              </w:pPr>
            </w:pPrChange>
          </w:pPr>
          <w:del w:id="326" w:author="Greg Hutchins" w:date="2018-12-09T16:32:00Z">
            <w:r w:rsidRPr="001F1564" w:rsidDel="00F542FD">
              <w:rPr>
                <w:rStyle w:val="Hyperlink"/>
                <w:noProof/>
                <w:sz w:val="24"/>
                <w:rPrChange w:id="327" w:author="Greg Hutchins" w:date="2018-12-09T16:43:00Z">
                  <w:rPr>
                    <w:rStyle w:val="Hyperlink"/>
                    <w:noProof/>
                  </w:rPr>
                </w:rPrChange>
              </w:rPr>
              <w:fldChar w:fldCharType="begin"/>
            </w:r>
            <w:r w:rsidRPr="001F1564" w:rsidDel="00F542FD">
              <w:rPr>
                <w:rStyle w:val="Hyperlink"/>
                <w:noProof/>
                <w:sz w:val="24"/>
                <w:rPrChange w:id="328" w:author="Greg Hutchins" w:date="2018-12-09T16:43:00Z">
                  <w:rPr>
                    <w:rStyle w:val="Hyperlink"/>
                    <w:noProof/>
                  </w:rPr>
                </w:rPrChange>
              </w:rPr>
              <w:delInstrText xml:space="preserve"> </w:delInstrText>
            </w:r>
            <w:r w:rsidRPr="001F1564" w:rsidDel="00F542FD">
              <w:rPr>
                <w:noProof/>
                <w:sz w:val="24"/>
                <w:rPrChange w:id="329" w:author="Greg Hutchins" w:date="2018-12-09T16:43:00Z">
                  <w:rPr>
                    <w:noProof/>
                  </w:rPr>
                </w:rPrChange>
              </w:rPr>
              <w:delInstrText>HYPERLINK \l "_Toc532136428"</w:delInstrText>
            </w:r>
            <w:r w:rsidRPr="001F1564" w:rsidDel="00F542FD">
              <w:rPr>
                <w:rStyle w:val="Hyperlink"/>
                <w:noProof/>
                <w:sz w:val="24"/>
                <w:rPrChange w:id="330" w:author="Greg Hutchins" w:date="2018-12-09T16:43:00Z">
                  <w:rPr>
                    <w:rStyle w:val="Hyperlink"/>
                    <w:noProof/>
                  </w:rPr>
                </w:rPrChange>
              </w:rPr>
              <w:delInstrText xml:space="preserve"> </w:delInstrText>
            </w:r>
            <w:r w:rsidRPr="001F1564" w:rsidDel="00F542FD">
              <w:rPr>
                <w:rStyle w:val="Hyperlink"/>
                <w:noProof/>
                <w:sz w:val="24"/>
                <w:rPrChange w:id="331" w:author="Greg Hutchins" w:date="2018-12-09T16:43:00Z">
                  <w:rPr>
                    <w:rStyle w:val="Hyperlink"/>
                    <w:noProof/>
                  </w:rPr>
                </w:rPrChange>
              </w:rPr>
              <w:fldChar w:fldCharType="separate"/>
            </w:r>
          </w:del>
          <w:ins w:id="332" w:author="Greg Hutchins" w:date="2018-12-09T16:43:00Z">
            <w:r w:rsidR="001F1564">
              <w:rPr>
                <w:rStyle w:val="Hyperlink"/>
                <w:b/>
                <w:bCs/>
                <w:noProof/>
                <w:sz w:val="24"/>
              </w:rPr>
              <w:t>Error! Hyperlink reference not valid.</w:t>
            </w:r>
          </w:ins>
          <w:del w:id="333" w:author="Greg Hutchins" w:date="2018-12-09T16:32:00Z">
            <w:r w:rsidRPr="001F1564" w:rsidDel="00F542FD">
              <w:rPr>
                <w:rStyle w:val="Hyperlink"/>
                <w:noProof/>
                <w:sz w:val="24"/>
                <w:rPrChange w:id="334" w:author="Greg Hutchins" w:date="2018-12-09T16:43:00Z">
                  <w:rPr>
                    <w:rStyle w:val="Hyperlink"/>
                    <w:noProof/>
                  </w:rPr>
                </w:rPrChange>
              </w:rPr>
              <w:delText>Quarter 2:</w:delText>
            </w:r>
            <w:r w:rsidRPr="001F1564" w:rsidDel="00F542FD">
              <w:rPr>
                <w:noProof/>
                <w:webHidden/>
                <w:sz w:val="24"/>
                <w:rPrChange w:id="335" w:author="Greg Hutchins" w:date="2018-12-09T16:43:00Z">
                  <w:rPr>
                    <w:noProof/>
                    <w:webHidden/>
                  </w:rPr>
                </w:rPrChange>
              </w:rPr>
              <w:tab/>
            </w:r>
            <w:r w:rsidRPr="001F1564" w:rsidDel="00F542FD">
              <w:rPr>
                <w:noProof/>
                <w:webHidden/>
                <w:sz w:val="24"/>
                <w:rPrChange w:id="336" w:author="Greg Hutchins" w:date="2018-12-09T16:43:00Z">
                  <w:rPr>
                    <w:noProof/>
                    <w:webHidden/>
                  </w:rPr>
                </w:rPrChange>
              </w:rPr>
              <w:fldChar w:fldCharType="begin"/>
            </w:r>
            <w:r w:rsidRPr="001F1564" w:rsidDel="00F542FD">
              <w:rPr>
                <w:noProof/>
                <w:webHidden/>
                <w:sz w:val="24"/>
                <w:rPrChange w:id="337" w:author="Greg Hutchins" w:date="2018-12-09T16:43:00Z">
                  <w:rPr>
                    <w:noProof/>
                    <w:webHidden/>
                  </w:rPr>
                </w:rPrChange>
              </w:rPr>
              <w:delInstrText xml:space="preserve"> PAGEREF _Toc532136428 \h </w:delInstrText>
            </w:r>
            <w:r w:rsidRPr="001F1564" w:rsidDel="00F542FD">
              <w:rPr>
                <w:noProof/>
                <w:webHidden/>
                <w:sz w:val="24"/>
                <w:rPrChange w:id="338" w:author="Greg Hutchins" w:date="2018-12-09T16:43:00Z">
                  <w:rPr>
                    <w:noProof/>
                    <w:webHidden/>
                    <w:sz w:val="24"/>
                  </w:rPr>
                </w:rPrChange>
              </w:rPr>
            </w:r>
            <w:r w:rsidRPr="001F1564" w:rsidDel="00F542FD">
              <w:rPr>
                <w:noProof/>
                <w:webHidden/>
                <w:sz w:val="24"/>
                <w:rPrChange w:id="339" w:author="Greg Hutchins" w:date="2018-12-09T16:43:00Z">
                  <w:rPr>
                    <w:noProof/>
                    <w:webHidden/>
                  </w:rPr>
                </w:rPrChange>
              </w:rPr>
              <w:fldChar w:fldCharType="separate"/>
            </w:r>
            <w:r w:rsidRPr="001F1564" w:rsidDel="00F542FD">
              <w:rPr>
                <w:noProof/>
                <w:webHidden/>
                <w:sz w:val="24"/>
                <w:rPrChange w:id="340" w:author="Greg Hutchins" w:date="2018-12-09T16:43:00Z">
                  <w:rPr>
                    <w:noProof/>
                    <w:webHidden/>
                  </w:rPr>
                </w:rPrChange>
              </w:rPr>
              <w:delText>12</w:delText>
            </w:r>
            <w:r w:rsidRPr="001F1564" w:rsidDel="00F542FD">
              <w:rPr>
                <w:noProof/>
                <w:webHidden/>
                <w:sz w:val="24"/>
                <w:rPrChange w:id="341" w:author="Greg Hutchins" w:date="2018-12-09T16:43:00Z">
                  <w:rPr>
                    <w:noProof/>
                    <w:webHidden/>
                  </w:rPr>
                </w:rPrChange>
              </w:rPr>
              <w:fldChar w:fldCharType="end"/>
            </w:r>
            <w:r w:rsidRPr="001F1564" w:rsidDel="00F542FD">
              <w:rPr>
                <w:rStyle w:val="Hyperlink"/>
                <w:noProof/>
                <w:sz w:val="24"/>
                <w:rPrChange w:id="342" w:author="Greg Hutchins" w:date="2018-12-09T16:43:00Z">
                  <w:rPr>
                    <w:rStyle w:val="Hyperlink"/>
                    <w:noProof/>
                  </w:rPr>
                </w:rPrChange>
              </w:rPr>
              <w:fldChar w:fldCharType="end"/>
            </w:r>
          </w:del>
        </w:p>
        <w:p w14:paraId="1F6006C4" w14:textId="3F17CC15" w:rsidR="00F542FD" w:rsidRPr="001F1564" w:rsidDel="00F542FD" w:rsidRDefault="00F542FD">
          <w:pPr>
            <w:pStyle w:val="TOC1"/>
            <w:rPr>
              <w:del w:id="343" w:author="Greg Hutchins" w:date="2018-12-09T16:32:00Z"/>
              <w:noProof/>
              <w:sz w:val="24"/>
              <w:rPrChange w:id="344" w:author="Greg Hutchins" w:date="2018-12-09T16:43:00Z">
                <w:rPr>
                  <w:del w:id="345" w:author="Greg Hutchins" w:date="2018-12-09T16:32:00Z"/>
                  <w:noProof/>
                </w:rPr>
              </w:rPrChange>
            </w:rPr>
            <w:pPrChange w:id="346" w:author="Greg Hutchins" w:date="2018-12-09T16:38:00Z">
              <w:pPr>
                <w:pStyle w:val="TOC2"/>
                <w:tabs>
                  <w:tab w:val="right" w:leader="dot" w:pos="9350"/>
                </w:tabs>
              </w:pPr>
            </w:pPrChange>
          </w:pPr>
          <w:del w:id="347" w:author="Greg Hutchins" w:date="2018-12-09T16:32:00Z">
            <w:r w:rsidRPr="001F1564" w:rsidDel="00F542FD">
              <w:rPr>
                <w:rStyle w:val="Hyperlink"/>
                <w:noProof/>
                <w:sz w:val="24"/>
                <w:rPrChange w:id="348" w:author="Greg Hutchins" w:date="2018-12-09T16:43:00Z">
                  <w:rPr>
                    <w:rStyle w:val="Hyperlink"/>
                    <w:noProof/>
                  </w:rPr>
                </w:rPrChange>
              </w:rPr>
              <w:fldChar w:fldCharType="begin"/>
            </w:r>
            <w:r w:rsidRPr="001F1564" w:rsidDel="00F542FD">
              <w:rPr>
                <w:rStyle w:val="Hyperlink"/>
                <w:noProof/>
                <w:sz w:val="24"/>
                <w:rPrChange w:id="349" w:author="Greg Hutchins" w:date="2018-12-09T16:43:00Z">
                  <w:rPr>
                    <w:rStyle w:val="Hyperlink"/>
                    <w:noProof/>
                  </w:rPr>
                </w:rPrChange>
              </w:rPr>
              <w:delInstrText xml:space="preserve"> </w:delInstrText>
            </w:r>
            <w:r w:rsidRPr="001F1564" w:rsidDel="00F542FD">
              <w:rPr>
                <w:noProof/>
                <w:sz w:val="24"/>
                <w:rPrChange w:id="350" w:author="Greg Hutchins" w:date="2018-12-09T16:43:00Z">
                  <w:rPr>
                    <w:noProof/>
                  </w:rPr>
                </w:rPrChange>
              </w:rPr>
              <w:delInstrText>HYPERLINK \l "_Toc532136429"</w:delInstrText>
            </w:r>
            <w:r w:rsidRPr="001F1564" w:rsidDel="00F542FD">
              <w:rPr>
                <w:rStyle w:val="Hyperlink"/>
                <w:noProof/>
                <w:sz w:val="24"/>
                <w:rPrChange w:id="351" w:author="Greg Hutchins" w:date="2018-12-09T16:43:00Z">
                  <w:rPr>
                    <w:rStyle w:val="Hyperlink"/>
                    <w:noProof/>
                  </w:rPr>
                </w:rPrChange>
              </w:rPr>
              <w:delInstrText xml:space="preserve"> </w:delInstrText>
            </w:r>
            <w:r w:rsidRPr="001F1564" w:rsidDel="00F542FD">
              <w:rPr>
                <w:rStyle w:val="Hyperlink"/>
                <w:noProof/>
                <w:sz w:val="24"/>
                <w:rPrChange w:id="352" w:author="Greg Hutchins" w:date="2018-12-09T16:43:00Z">
                  <w:rPr>
                    <w:rStyle w:val="Hyperlink"/>
                    <w:noProof/>
                  </w:rPr>
                </w:rPrChange>
              </w:rPr>
              <w:fldChar w:fldCharType="separate"/>
            </w:r>
          </w:del>
          <w:ins w:id="353" w:author="Greg Hutchins" w:date="2018-12-09T16:43:00Z">
            <w:r w:rsidR="001F1564">
              <w:rPr>
                <w:rStyle w:val="Hyperlink"/>
                <w:b/>
                <w:bCs/>
                <w:noProof/>
                <w:sz w:val="24"/>
              </w:rPr>
              <w:t>Error! Hyperlink reference not valid.</w:t>
            </w:r>
          </w:ins>
          <w:del w:id="354" w:author="Greg Hutchins" w:date="2018-12-09T16:32:00Z">
            <w:r w:rsidRPr="001F1564" w:rsidDel="00F542FD">
              <w:rPr>
                <w:rStyle w:val="Hyperlink"/>
                <w:noProof/>
                <w:sz w:val="24"/>
                <w:rPrChange w:id="355" w:author="Greg Hutchins" w:date="2018-12-09T16:43:00Z">
                  <w:rPr>
                    <w:rStyle w:val="Hyperlink"/>
                    <w:noProof/>
                  </w:rPr>
                </w:rPrChange>
              </w:rPr>
              <w:delText>Quarter 3:</w:delText>
            </w:r>
            <w:r w:rsidRPr="001F1564" w:rsidDel="00F542FD">
              <w:rPr>
                <w:noProof/>
                <w:webHidden/>
                <w:sz w:val="24"/>
                <w:rPrChange w:id="356" w:author="Greg Hutchins" w:date="2018-12-09T16:43:00Z">
                  <w:rPr>
                    <w:noProof/>
                    <w:webHidden/>
                  </w:rPr>
                </w:rPrChange>
              </w:rPr>
              <w:tab/>
            </w:r>
            <w:r w:rsidRPr="001F1564" w:rsidDel="00F542FD">
              <w:rPr>
                <w:noProof/>
                <w:webHidden/>
                <w:sz w:val="24"/>
                <w:rPrChange w:id="357" w:author="Greg Hutchins" w:date="2018-12-09T16:43:00Z">
                  <w:rPr>
                    <w:noProof/>
                    <w:webHidden/>
                  </w:rPr>
                </w:rPrChange>
              </w:rPr>
              <w:fldChar w:fldCharType="begin"/>
            </w:r>
            <w:r w:rsidRPr="001F1564" w:rsidDel="00F542FD">
              <w:rPr>
                <w:noProof/>
                <w:webHidden/>
                <w:sz w:val="24"/>
                <w:rPrChange w:id="358" w:author="Greg Hutchins" w:date="2018-12-09T16:43:00Z">
                  <w:rPr>
                    <w:noProof/>
                    <w:webHidden/>
                  </w:rPr>
                </w:rPrChange>
              </w:rPr>
              <w:delInstrText xml:space="preserve"> PAGEREF _Toc532136429 \h </w:delInstrText>
            </w:r>
            <w:r w:rsidRPr="001F1564" w:rsidDel="00F542FD">
              <w:rPr>
                <w:noProof/>
                <w:webHidden/>
                <w:sz w:val="24"/>
                <w:rPrChange w:id="359" w:author="Greg Hutchins" w:date="2018-12-09T16:43:00Z">
                  <w:rPr>
                    <w:noProof/>
                    <w:webHidden/>
                    <w:sz w:val="24"/>
                  </w:rPr>
                </w:rPrChange>
              </w:rPr>
            </w:r>
            <w:r w:rsidRPr="001F1564" w:rsidDel="00F542FD">
              <w:rPr>
                <w:noProof/>
                <w:webHidden/>
                <w:sz w:val="24"/>
                <w:rPrChange w:id="360" w:author="Greg Hutchins" w:date="2018-12-09T16:43:00Z">
                  <w:rPr>
                    <w:noProof/>
                    <w:webHidden/>
                  </w:rPr>
                </w:rPrChange>
              </w:rPr>
              <w:fldChar w:fldCharType="separate"/>
            </w:r>
            <w:r w:rsidRPr="001F1564" w:rsidDel="00F542FD">
              <w:rPr>
                <w:noProof/>
                <w:webHidden/>
                <w:sz w:val="24"/>
                <w:rPrChange w:id="361" w:author="Greg Hutchins" w:date="2018-12-09T16:43:00Z">
                  <w:rPr>
                    <w:noProof/>
                    <w:webHidden/>
                  </w:rPr>
                </w:rPrChange>
              </w:rPr>
              <w:delText>13</w:delText>
            </w:r>
            <w:r w:rsidRPr="001F1564" w:rsidDel="00F542FD">
              <w:rPr>
                <w:noProof/>
                <w:webHidden/>
                <w:sz w:val="24"/>
                <w:rPrChange w:id="362" w:author="Greg Hutchins" w:date="2018-12-09T16:43:00Z">
                  <w:rPr>
                    <w:noProof/>
                    <w:webHidden/>
                  </w:rPr>
                </w:rPrChange>
              </w:rPr>
              <w:fldChar w:fldCharType="end"/>
            </w:r>
            <w:r w:rsidRPr="001F1564" w:rsidDel="00F542FD">
              <w:rPr>
                <w:rStyle w:val="Hyperlink"/>
                <w:noProof/>
                <w:sz w:val="24"/>
                <w:rPrChange w:id="363" w:author="Greg Hutchins" w:date="2018-12-09T16:43:00Z">
                  <w:rPr>
                    <w:rStyle w:val="Hyperlink"/>
                    <w:noProof/>
                  </w:rPr>
                </w:rPrChange>
              </w:rPr>
              <w:fldChar w:fldCharType="end"/>
            </w:r>
          </w:del>
        </w:p>
        <w:p w14:paraId="41F0421A" w14:textId="65EC1580" w:rsidR="00F542FD" w:rsidRPr="001F1564" w:rsidDel="00F542FD" w:rsidRDefault="00F542FD">
          <w:pPr>
            <w:pStyle w:val="TOC1"/>
            <w:rPr>
              <w:del w:id="364" w:author="Greg Hutchins" w:date="2018-12-09T16:32:00Z"/>
              <w:noProof/>
              <w:sz w:val="24"/>
              <w:rPrChange w:id="365" w:author="Greg Hutchins" w:date="2018-12-09T16:43:00Z">
                <w:rPr>
                  <w:del w:id="366" w:author="Greg Hutchins" w:date="2018-12-09T16:32:00Z"/>
                  <w:noProof/>
                </w:rPr>
              </w:rPrChange>
            </w:rPr>
            <w:pPrChange w:id="367" w:author="Greg Hutchins" w:date="2018-12-09T16:38:00Z">
              <w:pPr>
                <w:pStyle w:val="TOC2"/>
                <w:tabs>
                  <w:tab w:val="right" w:leader="dot" w:pos="9350"/>
                </w:tabs>
              </w:pPr>
            </w:pPrChange>
          </w:pPr>
          <w:del w:id="368" w:author="Greg Hutchins" w:date="2018-12-09T16:32:00Z">
            <w:r w:rsidRPr="001F1564" w:rsidDel="00F542FD">
              <w:rPr>
                <w:rStyle w:val="Hyperlink"/>
                <w:noProof/>
                <w:sz w:val="24"/>
                <w:rPrChange w:id="369" w:author="Greg Hutchins" w:date="2018-12-09T16:43:00Z">
                  <w:rPr>
                    <w:rStyle w:val="Hyperlink"/>
                    <w:noProof/>
                  </w:rPr>
                </w:rPrChange>
              </w:rPr>
              <w:fldChar w:fldCharType="begin"/>
            </w:r>
            <w:r w:rsidRPr="001F1564" w:rsidDel="00F542FD">
              <w:rPr>
                <w:rStyle w:val="Hyperlink"/>
                <w:noProof/>
                <w:sz w:val="24"/>
                <w:rPrChange w:id="370" w:author="Greg Hutchins" w:date="2018-12-09T16:43:00Z">
                  <w:rPr>
                    <w:rStyle w:val="Hyperlink"/>
                    <w:noProof/>
                  </w:rPr>
                </w:rPrChange>
              </w:rPr>
              <w:delInstrText xml:space="preserve"> </w:delInstrText>
            </w:r>
            <w:r w:rsidRPr="001F1564" w:rsidDel="00F542FD">
              <w:rPr>
                <w:noProof/>
                <w:sz w:val="24"/>
                <w:rPrChange w:id="371" w:author="Greg Hutchins" w:date="2018-12-09T16:43:00Z">
                  <w:rPr>
                    <w:noProof/>
                  </w:rPr>
                </w:rPrChange>
              </w:rPr>
              <w:delInstrText>HYPERLINK \l "_Toc532136430"</w:delInstrText>
            </w:r>
            <w:r w:rsidRPr="001F1564" w:rsidDel="00F542FD">
              <w:rPr>
                <w:rStyle w:val="Hyperlink"/>
                <w:noProof/>
                <w:sz w:val="24"/>
                <w:rPrChange w:id="372" w:author="Greg Hutchins" w:date="2018-12-09T16:43:00Z">
                  <w:rPr>
                    <w:rStyle w:val="Hyperlink"/>
                    <w:noProof/>
                  </w:rPr>
                </w:rPrChange>
              </w:rPr>
              <w:delInstrText xml:space="preserve"> </w:delInstrText>
            </w:r>
            <w:r w:rsidRPr="001F1564" w:rsidDel="00F542FD">
              <w:rPr>
                <w:rStyle w:val="Hyperlink"/>
                <w:noProof/>
                <w:sz w:val="24"/>
                <w:rPrChange w:id="373" w:author="Greg Hutchins" w:date="2018-12-09T16:43:00Z">
                  <w:rPr>
                    <w:rStyle w:val="Hyperlink"/>
                    <w:noProof/>
                  </w:rPr>
                </w:rPrChange>
              </w:rPr>
              <w:fldChar w:fldCharType="separate"/>
            </w:r>
          </w:del>
          <w:ins w:id="374" w:author="Greg Hutchins" w:date="2018-12-09T16:43:00Z">
            <w:r w:rsidR="001F1564">
              <w:rPr>
                <w:rStyle w:val="Hyperlink"/>
                <w:b/>
                <w:bCs/>
                <w:noProof/>
                <w:sz w:val="24"/>
              </w:rPr>
              <w:t>Error! Hyperlink reference not valid.</w:t>
            </w:r>
          </w:ins>
          <w:del w:id="375" w:author="Greg Hutchins" w:date="2018-12-09T16:32:00Z">
            <w:r w:rsidRPr="001F1564" w:rsidDel="00F542FD">
              <w:rPr>
                <w:rStyle w:val="Hyperlink"/>
                <w:noProof/>
                <w:sz w:val="24"/>
                <w:rPrChange w:id="376" w:author="Greg Hutchins" w:date="2018-12-09T16:43:00Z">
                  <w:rPr>
                    <w:rStyle w:val="Hyperlink"/>
                    <w:noProof/>
                  </w:rPr>
                </w:rPrChange>
              </w:rPr>
              <w:delText>Quarter 4:</w:delText>
            </w:r>
            <w:r w:rsidRPr="001F1564" w:rsidDel="00F542FD">
              <w:rPr>
                <w:noProof/>
                <w:webHidden/>
                <w:sz w:val="24"/>
                <w:rPrChange w:id="377" w:author="Greg Hutchins" w:date="2018-12-09T16:43:00Z">
                  <w:rPr>
                    <w:noProof/>
                    <w:webHidden/>
                  </w:rPr>
                </w:rPrChange>
              </w:rPr>
              <w:tab/>
            </w:r>
            <w:r w:rsidRPr="001F1564" w:rsidDel="00F542FD">
              <w:rPr>
                <w:noProof/>
                <w:webHidden/>
                <w:sz w:val="24"/>
                <w:rPrChange w:id="378" w:author="Greg Hutchins" w:date="2018-12-09T16:43:00Z">
                  <w:rPr>
                    <w:noProof/>
                    <w:webHidden/>
                  </w:rPr>
                </w:rPrChange>
              </w:rPr>
              <w:fldChar w:fldCharType="begin"/>
            </w:r>
            <w:r w:rsidRPr="001F1564" w:rsidDel="00F542FD">
              <w:rPr>
                <w:noProof/>
                <w:webHidden/>
                <w:sz w:val="24"/>
                <w:rPrChange w:id="379" w:author="Greg Hutchins" w:date="2018-12-09T16:43:00Z">
                  <w:rPr>
                    <w:noProof/>
                    <w:webHidden/>
                  </w:rPr>
                </w:rPrChange>
              </w:rPr>
              <w:delInstrText xml:space="preserve"> PAGEREF _Toc532136430 \h </w:delInstrText>
            </w:r>
            <w:r w:rsidRPr="001F1564" w:rsidDel="00F542FD">
              <w:rPr>
                <w:noProof/>
                <w:webHidden/>
                <w:sz w:val="24"/>
                <w:rPrChange w:id="380" w:author="Greg Hutchins" w:date="2018-12-09T16:43:00Z">
                  <w:rPr>
                    <w:noProof/>
                    <w:webHidden/>
                    <w:sz w:val="24"/>
                  </w:rPr>
                </w:rPrChange>
              </w:rPr>
            </w:r>
            <w:r w:rsidRPr="001F1564" w:rsidDel="00F542FD">
              <w:rPr>
                <w:noProof/>
                <w:webHidden/>
                <w:sz w:val="24"/>
                <w:rPrChange w:id="381" w:author="Greg Hutchins" w:date="2018-12-09T16:43:00Z">
                  <w:rPr>
                    <w:noProof/>
                    <w:webHidden/>
                  </w:rPr>
                </w:rPrChange>
              </w:rPr>
              <w:fldChar w:fldCharType="separate"/>
            </w:r>
            <w:r w:rsidRPr="001F1564" w:rsidDel="00F542FD">
              <w:rPr>
                <w:noProof/>
                <w:webHidden/>
                <w:sz w:val="24"/>
                <w:rPrChange w:id="382" w:author="Greg Hutchins" w:date="2018-12-09T16:43:00Z">
                  <w:rPr>
                    <w:noProof/>
                    <w:webHidden/>
                  </w:rPr>
                </w:rPrChange>
              </w:rPr>
              <w:delText>13</w:delText>
            </w:r>
            <w:r w:rsidRPr="001F1564" w:rsidDel="00F542FD">
              <w:rPr>
                <w:noProof/>
                <w:webHidden/>
                <w:sz w:val="24"/>
                <w:rPrChange w:id="383" w:author="Greg Hutchins" w:date="2018-12-09T16:43:00Z">
                  <w:rPr>
                    <w:noProof/>
                    <w:webHidden/>
                  </w:rPr>
                </w:rPrChange>
              </w:rPr>
              <w:fldChar w:fldCharType="end"/>
            </w:r>
            <w:r w:rsidRPr="001F1564" w:rsidDel="00F542FD">
              <w:rPr>
                <w:rStyle w:val="Hyperlink"/>
                <w:noProof/>
                <w:sz w:val="24"/>
                <w:rPrChange w:id="384" w:author="Greg Hutchins" w:date="2018-12-09T16:43:00Z">
                  <w:rPr>
                    <w:rStyle w:val="Hyperlink"/>
                    <w:noProof/>
                  </w:rPr>
                </w:rPrChange>
              </w:rPr>
              <w:fldChar w:fldCharType="end"/>
            </w:r>
          </w:del>
        </w:p>
        <w:p w14:paraId="3924C26D" w14:textId="1EC0E420" w:rsidR="00F542FD" w:rsidRPr="001F1564" w:rsidRDefault="00F542FD">
          <w:pPr>
            <w:pStyle w:val="TOC1"/>
            <w:rPr>
              <w:noProof/>
              <w:sz w:val="24"/>
              <w:rPrChange w:id="385" w:author="Greg Hutchins" w:date="2018-12-09T16:43:00Z">
                <w:rPr>
                  <w:noProof/>
                </w:rPr>
              </w:rPrChange>
            </w:rPr>
          </w:pPr>
          <w:r w:rsidRPr="001F1564">
            <w:rPr>
              <w:rStyle w:val="Hyperlink"/>
              <w:noProof/>
              <w:sz w:val="24"/>
              <w:rPrChange w:id="386" w:author="Greg Hutchins" w:date="2018-12-09T16:43:00Z">
                <w:rPr>
                  <w:rStyle w:val="Hyperlink"/>
                  <w:noProof/>
                </w:rPr>
              </w:rPrChange>
            </w:rPr>
            <w:fldChar w:fldCharType="begin"/>
          </w:r>
          <w:r w:rsidRPr="001F1564">
            <w:rPr>
              <w:rStyle w:val="Hyperlink"/>
              <w:noProof/>
              <w:sz w:val="24"/>
              <w:rPrChange w:id="387" w:author="Greg Hutchins" w:date="2018-12-09T16:43:00Z">
                <w:rPr>
                  <w:rStyle w:val="Hyperlink"/>
                  <w:noProof/>
                </w:rPr>
              </w:rPrChange>
            </w:rPr>
            <w:instrText xml:space="preserve"> </w:instrText>
          </w:r>
          <w:r w:rsidRPr="001F1564">
            <w:rPr>
              <w:noProof/>
              <w:sz w:val="24"/>
              <w:rPrChange w:id="388" w:author="Greg Hutchins" w:date="2018-12-09T16:43:00Z">
                <w:rPr>
                  <w:noProof/>
                </w:rPr>
              </w:rPrChange>
            </w:rPr>
            <w:instrText>HYPERLINK \l "_Toc532136431"</w:instrText>
          </w:r>
          <w:r w:rsidRPr="001F1564">
            <w:rPr>
              <w:rStyle w:val="Hyperlink"/>
              <w:noProof/>
              <w:sz w:val="24"/>
              <w:rPrChange w:id="389" w:author="Greg Hutchins" w:date="2018-12-09T16:43:00Z">
                <w:rPr>
                  <w:rStyle w:val="Hyperlink"/>
                  <w:noProof/>
                </w:rPr>
              </w:rPrChange>
            </w:rPr>
            <w:instrText xml:space="preserve"> </w:instrText>
          </w:r>
          <w:r w:rsidRPr="001F1564">
            <w:rPr>
              <w:rStyle w:val="Hyperlink"/>
              <w:noProof/>
              <w:sz w:val="24"/>
              <w:rPrChange w:id="390" w:author="Greg Hutchins" w:date="2018-12-09T16:43:00Z">
                <w:rPr>
                  <w:rStyle w:val="Hyperlink"/>
                  <w:noProof/>
                </w:rPr>
              </w:rPrChange>
            </w:rPr>
            <w:fldChar w:fldCharType="separate"/>
          </w:r>
          <w:r w:rsidRPr="001F1564">
            <w:rPr>
              <w:rStyle w:val="Hyperlink"/>
              <w:noProof/>
              <w:sz w:val="24"/>
              <w:rPrChange w:id="391" w:author="Greg Hutchins" w:date="2018-12-09T16:43:00Z">
                <w:rPr>
                  <w:rStyle w:val="Hyperlink"/>
                  <w:noProof/>
                </w:rPr>
              </w:rPrChange>
            </w:rPr>
            <w:t>Closing</w:t>
          </w:r>
          <w:r w:rsidRPr="001F1564">
            <w:rPr>
              <w:noProof/>
              <w:webHidden/>
              <w:sz w:val="24"/>
              <w:rPrChange w:id="392" w:author="Greg Hutchins" w:date="2018-12-09T16:43:00Z">
                <w:rPr>
                  <w:noProof/>
                  <w:webHidden/>
                </w:rPr>
              </w:rPrChange>
            </w:rPr>
            <w:tab/>
          </w:r>
          <w:r w:rsidRPr="001F1564">
            <w:rPr>
              <w:noProof/>
              <w:webHidden/>
              <w:sz w:val="24"/>
              <w:rPrChange w:id="393" w:author="Greg Hutchins" w:date="2018-12-09T16:43:00Z">
                <w:rPr>
                  <w:noProof/>
                  <w:webHidden/>
                </w:rPr>
              </w:rPrChange>
            </w:rPr>
            <w:fldChar w:fldCharType="begin"/>
          </w:r>
          <w:r w:rsidRPr="001F1564">
            <w:rPr>
              <w:noProof/>
              <w:webHidden/>
              <w:sz w:val="24"/>
              <w:rPrChange w:id="394" w:author="Greg Hutchins" w:date="2018-12-09T16:43:00Z">
                <w:rPr>
                  <w:noProof/>
                  <w:webHidden/>
                </w:rPr>
              </w:rPrChange>
            </w:rPr>
            <w:instrText xml:space="preserve"> PAGEREF _Toc532136431 \h </w:instrText>
          </w:r>
          <w:r w:rsidRPr="001F1564">
            <w:rPr>
              <w:noProof/>
              <w:webHidden/>
              <w:sz w:val="24"/>
              <w:rPrChange w:id="395" w:author="Greg Hutchins" w:date="2018-12-09T16:43:00Z">
                <w:rPr>
                  <w:noProof/>
                  <w:webHidden/>
                  <w:sz w:val="24"/>
                </w:rPr>
              </w:rPrChange>
            </w:rPr>
          </w:r>
          <w:r w:rsidRPr="001F1564">
            <w:rPr>
              <w:noProof/>
              <w:webHidden/>
              <w:sz w:val="24"/>
              <w:rPrChange w:id="396" w:author="Greg Hutchins" w:date="2018-12-09T16:43:00Z">
                <w:rPr>
                  <w:noProof/>
                  <w:webHidden/>
                </w:rPr>
              </w:rPrChange>
            </w:rPr>
            <w:fldChar w:fldCharType="separate"/>
          </w:r>
          <w:ins w:id="397" w:author="Greg Hutchins" w:date="2018-12-09T16:43:00Z">
            <w:r w:rsidR="001F1564">
              <w:rPr>
                <w:noProof/>
                <w:webHidden/>
                <w:sz w:val="24"/>
              </w:rPr>
              <w:t>1</w:t>
            </w:r>
          </w:ins>
          <w:ins w:id="398" w:author="Greg Hutchins" w:date="2018-12-09T16:53:00Z">
            <w:r w:rsidR="00CE38E6">
              <w:rPr>
                <w:noProof/>
                <w:webHidden/>
                <w:sz w:val="24"/>
              </w:rPr>
              <w:t>4</w:t>
            </w:r>
          </w:ins>
          <w:del w:id="399" w:author="Greg Hutchins" w:date="2018-12-09T16:43:00Z">
            <w:r w:rsidRPr="001F1564" w:rsidDel="001F1564">
              <w:rPr>
                <w:noProof/>
                <w:webHidden/>
                <w:sz w:val="24"/>
                <w:rPrChange w:id="400" w:author="Greg Hutchins" w:date="2018-12-09T16:43:00Z">
                  <w:rPr>
                    <w:noProof/>
                    <w:webHidden/>
                  </w:rPr>
                </w:rPrChange>
              </w:rPr>
              <w:delText>13</w:delText>
            </w:r>
          </w:del>
          <w:r w:rsidRPr="001F1564">
            <w:rPr>
              <w:noProof/>
              <w:webHidden/>
              <w:sz w:val="24"/>
              <w:rPrChange w:id="401" w:author="Greg Hutchins" w:date="2018-12-09T16:43:00Z">
                <w:rPr>
                  <w:noProof/>
                  <w:webHidden/>
                </w:rPr>
              </w:rPrChange>
            </w:rPr>
            <w:fldChar w:fldCharType="end"/>
          </w:r>
          <w:r w:rsidRPr="001F1564">
            <w:rPr>
              <w:rStyle w:val="Hyperlink"/>
              <w:noProof/>
              <w:sz w:val="24"/>
              <w:rPrChange w:id="402" w:author="Greg Hutchins" w:date="2018-12-09T16:43:00Z">
                <w:rPr>
                  <w:rStyle w:val="Hyperlink"/>
                  <w:noProof/>
                </w:rPr>
              </w:rPrChange>
            </w:rPr>
            <w:fldChar w:fldCharType="end"/>
          </w:r>
        </w:p>
        <w:p w14:paraId="5243A76A" w14:textId="337FD8F2" w:rsidR="00F542FD" w:rsidRPr="001F1564" w:rsidRDefault="00F542FD">
          <w:pPr>
            <w:pStyle w:val="TOC1"/>
            <w:rPr>
              <w:ins w:id="403" w:author="Greg Hutchins" w:date="2018-12-09T16:32:00Z"/>
              <w:rStyle w:val="Hyperlink"/>
              <w:noProof/>
              <w:sz w:val="24"/>
              <w:rPrChange w:id="404" w:author="Greg Hutchins" w:date="2018-12-09T16:43:00Z">
                <w:rPr>
                  <w:ins w:id="405" w:author="Greg Hutchins" w:date="2018-12-09T16:32:00Z"/>
                  <w:rStyle w:val="Hyperlink"/>
                  <w:noProof/>
                </w:rPr>
              </w:rPrChange>
            </w:rPr>
          </w:pPr>
          <w:r w:rsidRPr="001F1564">
            <w:rPr>
              <w:rStyle w:val="Hyperlink"/>
              <w:noProof/>
              <w:sz w:val="24"/>
              <w:rPrChange w:id="406" w:author="Greg Hutchins" w:date="2018-12-09T16:43:00Z">
                <w:rPr>
                  <w:rStyle w:val="Hyperlink"/>
                  <w:noProof/>
                </w:rPr>
              </w:rPrChange>
            </w:rPr>
            <w:fldChar w:fldCharType="begin"/>
          </w:r>
          <w:r w:rsidRPr="001F1564">
            <w:rPr>
              <w:rStyle w:val="Hyperlink"/>
              <w:noProof/>
              <w:sz w:val="24"/>
              <w:rPrChange w:id="407" w:author="Greg Hutchins" w:date="2018-12-09T16:43:00Z">
                <w:rPr>
                  <w:rStyle w:val="Hyperlink"/>
                  <w:noProof/>
                </w:rPr>
              </w:rPrChange>
            </w:rPr>
            <w:instrText xml:space="preserve"> </w:instrText>
          </w:r>
          <w:r w:rsidRPr="001F1564">
            <w:rPr>
              <w:noProof/>
              <w:sz w:val="24"/>
              <w:rPrChange w:id="408" w:author="Greg Hutchins" w:date="2018-12-09T16:43:00Z">
                <w:rPr>
                  <w:noProof/>
                </w:rPr>
              </w:rPrChange>
            </w:rPr>
            <w:instrText>HYPERLINK \l "_Toc532136432"</w:instrText>
          </w:r>
          <w:r w:rsidRPr="001F1564">
            <w:rPr>
              <w:rStyle w:val="Hyperlink"/>
              <w:noProof/>
              <w:sz w:val="24"/>
              <w:rPrChange w:id="409" w:author="Greg Hutchins" w:date="2018-12-09T16:43:00Z">
                <w:rPr>
                  <w:rStyle w:val="Hyperlink"/>
                  <w:noProof/>
                </w:rPr>
              </w:rPrChange>
            </w:rPr>
            <w:instrText xml:space="preserve"> </w:instrText>
          </w:r>
          <w:r w:rsidRPr="001F1564">
            <w:rPr>
              <w:rStyle w:val="Hyperlink"/>
              <w:noProof/>
              <w:sz w:val="24"/>
              <w:rPrChange w:id="410" w:author="Greg Hutchins" w:date="2018-12-09T16:43:00Z">
                <w:rPr>
                  <w:rStyle w:val="Hyperlink"/>
                  <w:noProof/>
                </w:rPr>
              </w:rPrChange>
            </w:rPr>
            <w:fldChar w:fldCharType="separate"/>
          </w:r>
          <w:r w:rsidRPr="001F1564">
            <w:rPr>
              <w:rStyle w:val="Hyperlink"/>
              <w:noProof/>
              <w:sz w:val="24"/>
              <w:rPrChange w:id="411" w:author="Greg Hutchins" w:date="2018-12-09T16:43:00Z">
                <w:rPr>
                  <w:rStyle w:val="Hyperlink"/>
                  <w:noProof/>
                </w:rPr>
              </w:rPrChange>
            </w:rPr>
            <w:t>References</w:t>
          </w:r>
          <w:r w:rsidRPr="001F1564">
            <w:rPr>
              <w:noProof/>
              <w:webHidden/>
              <w:sz w:val="24"/>
              <w:rPrChange w:id="412" w:author="Greg Hutchins" w:date="2018-12-09T16:43:00Z">
                <w:rPr>
                  <w:noProof/>
                  <w:webHidden/>
                </w:rPr>
              </w:rPrChange>
            </w:rPr>
            <w:tab/>
          </w:r>
          <w:r w:rsidRPr="001F1564">
            <w:rPr>
              <w:noProof/>
              <w:webHidden/>
              <w:sz w:val="24"/>
              <w:rPrChange w:id="413" w:author="Greg Hutchins" w:date="2018-12-09T16:43:00Z">
                <w:rPr>
                  <w:noProof/>
                  <w:webHidden/>
                </w:rPr>
              </w:rPrChange>
            </w:rPr>
            <w:fldChar w:fldCharType="begin"/>
          </w:r>
          <w:r w:rsidRPr="001F1564">
            <w:rPr>
              <w:noProof/>
              <w:webHidden/>
              <w:sz w:val="24"/>
              <w:rPrChange w:id="414" w:author="Greg Hutchins" w:date="2018-12-09T16:43:00Z">
                <w:rPr>
                  <w:noProof/>
                  <w:webHidden/>
                </w:rPr>
              </w:rPrChange>
            </w:rPr>
            <w:instrText xml:space="preserve"> PAGEREF _Toc532136432 \h </w:instrText>
          </w:r>
          <w:r w:rsidRPr="001F1564">
            <w:rPr>
              <w:noProof/>
              <w:webHidden/>
              <w:sz w:val="24"/>
              <w:rPrChange w:id="415" w:author="Greg Hutchins" w:date="2018-12-09T16:43:00Z">
                <w:rPr>
                  <w:noProof/>
                  <w:webHidden/>
                  <w:sz w:val="24"/>
                </w:rPr>
              </w:rPrChange>
            </w:rPr>
          </w:r>
          <w:r w:rsidRPr="001F1564">
            <w:rPr>
              <w:noProof/>
              <w:webHidden/>
              <w:sz w:val="24"/>
              <w:rPrChange w:id="416" w:author="Greg Hutchins" w:date="2018-12-09T16:43:00Z">
                <w:rPr>
                  <w:noProof/>
                  <w:webHidden/>
                </w:rPr>
              </w:rPrChange>
            </w:rPr>
            <w:fldChar w:fldCharType="separate"/>
          </w:r>
          <w:ins w:id="417" w:author="Greg Hutchins" w:date="2018-12-09T16:43:00Z">
            <w:r w:rsidR="001F1564">
              <w:rPr>
                <w:noProof/>
                <w:webHidden/>
                <w:sz w:val="24"/>
              </w:rPr>
              <w:t>1</w:t>
            </w:r>
          </w:ins>
          <w:ins w:id="418" w:author="Greg Hutchins" w:date="2018-12-09T16:53:00Z">
            <w:r w:rsidR="00CE38E6">
              <w:rPr>
                <w:noProof/>
                <w:webHidden/>
                <w:sz w:val="24"/>
              </w:rPr>
              <w:t>6</w:t>
            </w:r>
          </w:ins>
          <w:del w:id="419" w:author="Greg Hutchins" w:date="2018-12-09T16:43:00Z">
            <w:r w:rsidRPr="001F1564" w:rsidDel="001F1564">
              <w:rPr>
                <w:noProof/>
                <w:webHidden/>
                <w:sz w:val="24"/>
                <w:rPrChange w:id="420" w:author="Greg Hutchins" w:date="2018-12-09T16:43:00Z">
                  <w:rPr>
                    <w:noProof/>
                    <w:webHidden/>
                  </w:rPr>
                </w:rPrChange>
              </w:rPr>
              <w:delText>15</w:delText>
            </w:r>
          </w:del>
          <w:r w:rsidRPr="001F1564">
            <w:rPr>
              <w:noProof/>
              <w:webHidden/>
              <w:sz w:val="24"/>
              <w:rPrChange w:id="421" w:author="Greg Hutchins" w:date="2018-12-09T16:43:00Z">
                <w:rPr>
                  <w:noProof/>
                  <w:webHidden/>
                </w:rPr>
              </w:rPrChange>
            </w:rPr>
            <w:fldChar w:fldCharType="end"/>
          </w:r>
          <w:r w:rsidRPr="001F1564">
            <w:rPr>
              <w:rStyle w:val="Hyperlink"/>
              <w:noProof/>
              <w:sz w:val="24"/>
              <w:rPrChange w:id="422" w:author="Greg Hutchins" w:date="2018-12-09T16:43:00Z">
                <w:rPr>
                  <w:rStyle w:val="Hyperlink"/>
                  <w:noProof/>
                </w:rPr>
              </w:rPrChange>
            </w:rPr>
            <w:fldChar w:fldCharType="end"/>
          </w:r>
        </w:p>
        <w:p w14:paraId="5AA50D0E" w14:textId="3A86B210" w:rsidR="00F542FD" w:rsidRPr="001F1564" w:rsidRDefault="00F542FD">
          <w:pPr>
            <w:pStyle w:val="TOC1"/>
            <w:rPr>
              <w:ins w:id="423" w:author="Greg Hutchins" w:date="2018-12-09T16:32:00Z"/>
              <w:rStyle w:val="Hyperlink"/>
              <w:noProof/>
              <w:sz w:val="24"/>
              <w:rPrChange w:id="424" w:author="Greg Hutchins" w:date="2018-12-09T16:43:00Z">
                <w:rPr>
                  <w:ins w:id="425" w:author="Greg Hutchins" w:date="2018-12-09T16:32:00Z"/>
                  <w:rStyle w:val="Hyperlink"/>
                  <w:noProof/>
                </w:rPr>
              </w:rPrChange>
            </w:rPr>
          </w:pPr>
          <w:ins w:id="426" w:author="Greg Hutchins" w:date="2018-12-09T16:32:00Z">
            <w:r w:rsidRPr="001F1564">
              <w:rPr>
                <w:noProof/>
                <w:sz w:val="24"/>
                <w:rPrChange w:id="427" w:author="Greg Hutchins" w:date="2018-12-09T16:43:00Z">
                  <w:rPr>
                    <w:color w:val="0563C1" w:themeColor="hyperlink"/>
                    <w:u w:val="single"/>
                  </w:rPr>
                </w:rPrChange>
              </w:rPr>
              <w:t>Appendix A</w:t>
            </w:r>
          </w:ins>
          <w:r w:rsidR="00AC541E">
            <w:rPr>
              <w:noProof/>
              <w:sz w:val="24"/>
            </w:rPr>
            <w:t>: SCHEDULE TABLE</w:t>
          </w:r>
          <w:ins w:id="428" w:author="Greg Hutchins" w:date="2018-12-09T16:32:00Z">
            <w:r w:rsidRPr="001F1564">
              <w:rPr>
                <w:rStyle w:val="Hyperlink"/>
                <w:noProof/>
                <w:sz w:val="24"/>
                <w:rPrChange w:id="429" w:author="Greg Hutchins" w:date="2018-12-09T16:43:00Z">
                  <w:rPr>
                    <w:rStyle w:val="Hyperlink"/>
                    <w:noProof/>
                  </w:rPr>
                </w:rPrChange>
              </w:rPr>
              <w:fldChar w:fldCharType="begin"/>
            </w:r>
            <w:r w:rsidRPr="001F1564">
              <w:rPr>
                <w:rStyle w:val="Hyperlink"/>
                <w:noProof/>
                <w:sz w:val="24"/>
                <w:rPrChange w:id="430" w:author="Greg Hutchins" w:date="2018-12-09T16:43:00Z">
                  <w:rPr>
                    <w:rStyle w:val="Hyperlink"/>
                    <w:noProof/>
                  </w:rPr>
                </w:rPrChange>
              </w:rPr>
              <w:instrText xml:space="preserve"> </w:instrText>
            </w:r>
            <w:r w:rsidRPr="001F1564">
              <w:rPr>
                <w:noProof/>
                <w:sz w:val="24"/>
                <w:rPrChange w:id="431" w:author="Greg Hutchins" w:date="2018-12-09T16:43:00Z">
                  <w:rPr>
                    <w:noProof/>
                  </w:rPr>
                </w:rPrChange>
              </w:rPr>
              <w:instrText>HYPERLINK \l "_Toc532136432"</w:instrText>
            </w:r>
            <w:r w:rsidRPr="001F1564">
              <w:rPr>
                <w:rStyle w:val="Hyperlink"/>
                <w:noProof/>
                <w:sz w:val="24"/>
                <w:rPrChange w:id="432" w:author="Greg Hutchins" w:date="2018-12-09T16:43:00Z">
                  <w:rPr>
                    <w:rStyle w:val="Hyperlink"/>
                    <w:noProof/>
                  </w:rPr>
                </w:rPrChange>
              </w:rPr>
              <w:instrText xml:space="preserve"> </w:instrText>
            </w:r>
            <w:r w:rsidRPr="001F1564">
              <w:rPr>
                <w:rStyle w:val="Hyperlink"/>
                <w:noProof/>
                <w:sz w:val="24"/>
                <w:rPrChange w:id="433" w:author="Greg Hutchins" w:date="2018-12-09T16:43:00Z">
                  <w:rPr>
                    <w:rStyle w:val="Hyperlink"/>
                    <w:noProof/>
                  </w:rPr>
                </w:rPrChange>
              </w:rPr>
              <w:fldChar w:fldCharType="separate"/>
            </w:r>
            <w:r w:rsidRPr="001F1564">
              <w:rPr>
                <w:noProof/>
                <w:webHidden/>
                <w:sz w:val="24"/>
                <w:rPrChange w:id="434" w:author="Greg Hutchins" w:date="2018-12-09T16:43:00Z">
                  <w:rPr>
                    <w:noProof/>
                    <w:webHidden/>
                  </w:rPr>
                </w:rPrChange>
              </w:rPr>
              <w:tab/>
            </w:r>
            <w:r w:rsidRPr="001F1564">
              <w:rPr>
                <w:noProof/>
                <w:webHidden/>
                <w:sz w:val="24"/>
                <w:rPrChange w:id="435" w:author="Greg Hutchins" w:date="2018-12-09T16:43:00Z">
                  <w:rPr>
                    <w:noProof/>
                    <w:webHidden/>
                  </w:rPr>
                </w:rPrChange>
              </w:rPr>
              <w:fldChar w:fldCharType="begin"/>
            </w:r>
            <w:r w:rsidRPr="001F1564">
              <w:rPr>
                <w:noProof/>
                <w:webHidden/>
                <w:sz w:val="24"/>
                <w:rPrChange w:id="436" w:author="Greg Hutchins" w:date="2018-12-09T16:43:00Z">
                  <w:rPr>
                    <w:noProof/>
                    <w:webHidden/>
                  </w:rPr>
                </w:rPrChange>
              </w:rPr>
              <w:instrText xml:space="preserve"> PAGEREF _Toc532136432 \h </w:instrText>
            </w:r>
          </w:ins>
          <w:r w:rsidRPr="001F1564">
            <w:rPr>
              <w:noProof/>
              <w:webHidden/>
              <w:sz w:val="24"/>
              <w:rPrChange w:id="437" w:author="Greg Hutchins" w:date="2018-12-09T16:43:00Z">
                <w:rPr>
                  <w:noProof/>
                  <w:webHidden/>
                  <w:sz w:val="24"/>
                </w:rPr>
              </w:rPrChange>
            </w:rPr>
          </w:r>
          <w:ins w:id="438" w:author="Greg Hutchins" w:date="2018-12-09T16:32:00Z">
            <w:r w:rsidRPr="001F1564">
              <w:rPr>
                <w:noProof/>
                <w:webHidden/>
                <w:sz w:val="24"/>
                <w:rPrChange w:id="439" w:author="Greg Hutchins" w:date="2018-12-09T16:43:00Z">
                  <w:rPr>
                    <w:noProof/>
                    <w:webHidden/>
                  </w:rPr>
                </w:rPrChange>
              </w:rPr>
              <w:fldChar w:fldCharType="separate"/>
            </w:r>
          </w:ins>
          <w:ins w:id="440" w:author="Greg Hutchins" w:date="2018-12-09T16:43:00Z">
            <w:r w:rsidR="001F1564">
              <w:rPr>
                <w:noProof/>
                <w:webHidden/>
                <w:sz w:val="24"/>
              </w:rPr>
              <w:t>17</w:t>
            </w:r>
          </w:ins>
          <w:ins w:id="441" w:author="Greg Hutchins" w:date="2018-12-09T16:32:00Z">
            <w:r w:rsidRPr="001F1564">
              <w:rPr>
                <w:noProof/>
                <w:webHidden/>
                <w:sz w:val="24"/>
                <w:rPrChange w:id="442" w:author="Greg Hutchins" w:date="2018-12-09T16:43:00Z">
                  <w:rPr>
                    <w:noProof/>
                    <w:webHidden/>
                  </w:rPr>
                </w:rPrChange>
              </w:rPr>
              <w:fldChar w:fldCharType="end"/>
            </w:r>
            <w:r w:rsidRPr="001F1564">
              <w:rPr>
                <w:rStyle w:val="Hyperlink"/>
                <w:noProof/>
                <w:sz w:val="24"/>
                <w:rPrChange w:id="443" w:author="Greg Hutchins" w:date="2018-12-09T16:43:00Z">
                  <w:rPr>
                    <w:rStyle w:val="Hyperlink"/>
                    <w:noProof/>
                  </w:rPr>
                </w:rPrChange>
              </w:rPr>
              <w:fldChar w:fldCharType="end"/>
            </w:r>
          </w:ins>
        </w:p>
        <w:p w14:paraId="1C7B0D0D" w14:textId="7D08296B" w:rsidR="00F542FD" w:rsidRPr="001F1564" w:rsidRDefault="00F542FD">
          <w:pPr>
            <w:pStyle w:val="TOC1"/>
            <w:rPr>
              <w:ins w:id="444" w:author="Greg Hutchins" w:date="2018-12-09T16:32:00Z"/>
              <w:rStyle w:val="Hyperlink"/>
              <w:noProof/>
              <w:sz w:val="24"/>
              <w:rPrChange w:id="445" w:author="Greg Hutchins" w:date="2018-12-09T16:43:00Z">
                <w:rPr>
                  <w:ins w:id="446" w:author="Greg Hutchins" w:date="2018-12-09T16:32:00Z"/>
                  <w:rStyle w:val="Hyperlink"/>
                  <w:noProof/>
                </w:rPr>
              </w:rPrChange>
            </w:rPr>
          </w:pPr>
          <w:ins w:id="447" w:author="Greg Hutchins" w:date="2018-12-09T16:32:00Z">
            <w:r w:rsidRPr="001F1564">
              <w:rPr>
                <w:noProof/>
                <w:sz w:val="24"/>
                <w:rPrChange w:id="448" w:author="Greg Hutchins" w:date="2018-12-09T16:43:00Z">
                  <w:rPr>
                    <w:color w:val="0563C1" w:themeColor="hyperlink"/>
                    <w:u w:val="single"/>
                  </w:rPr>
                </w:rPrChange>
              </w:rPr>
              <w:t xml:space="preserve">Appendix </w:t>
            </w:r>
          </w:ins>
          <w:ins w:id="449" w:author="Greg Hutchins" w:date="2018-12-09T16:33:00Z">
            <w:r w:rsidRPr="001F1564">
              <w:rPr>
                <w:noProof/>
                <w:sz w:val="24"/>
                <w:rPrChange w:id="450" w:author="Greg Hutchins" w:date="2018-12-09T16:43:00Z">
                  <w:rPr/>
                </w:rPrChange>
              </w:rPr>
              <w:t>B</w:t>
            </w:r>
          </w:ins>
          <w:r w:rsidR="00AC541E">
            <w:rPr>
              <w:noProof/>
              <w:sz w:val="24"/>
            </w:rPr>
            <w:t>: GANTT CHART</w:t>
          </w:r>
          <w:ins w:id="451" w:author="Greg Hutchins" w:date="2018-12-09T16:32:00Z">
            <w:r w:rsidRPr="001F1564">
              <w:rPr>
                <w:rStyle w:val="Hyperlink"/>
                <w:noProof/>
                <w:sz w:val="24"/>
                <w:rPrChange w:id="452" w:author="Greg Hutchins" w:date="2018-12-09T16:43:00Z">
                  <w:rPr>
                    <w:rStyle w:val="Hyperlink"/>
                    <w:noProof/>
                  </w:rPr>
                </w:rPrChange>
              </w:rPr>
              <w:fldChar w:fldCharType="begin"/>
            </w:r>
            <w:r w:rsidRPr="001F1564">
              <w:rPr>
                <w:rStyle w:val="Hyperlink"/>
                <w:noProof/>
                <w:sz w:val="24"/>
                <w:rPrChange w:id="453" w:author="Greg Hutchins" w:date="2018-12-09T16:43:00Z">
                  <w:rPr>
                    <w:rStyle w:val="Hyperlink"/>
                    <w:noProof/>
                  </w:rPr>
                </w:rPrChange>
              </w:rPr>
              <w:instrText xml:space="preserve"> </w:instrText>
            </w:r>
            <w:r w:rsidRPr="001F1564">
              <w:rPr>
                <w:noProof/>
                <w:sz w:val="24"/>
                <w:rPrChange w:id="454" w:author="Greg Hutchins" w:date="2018-12-09T16:43:00Z">
                  <w:rPr>
                    <w:noProof/>
                  </w:rPr>
                </w:rPrChange>
              </w:rPr>
              <w:instrText>HYPERLINK \l "_Toc532136432"</w:instrText>
            </w:r>
            <w:r w:rsidRPr="001F1564">
              <w:rPr>
                <w:rStyle w:val="Hyperlink"/>
                <w:noProof/>
                <w:sz w:val="24"/>
                <w:rPrChange w:id="455" w:author="Greg Hutchins" w:date="2018-12-09T16:43:00Z">
                  <w:rPr>
                    <w:rStyle w:val="Hyperlink"/>
                    <w:noProof/>
                  </w:rPr>
                </w:rPrChange>
              </w:rPr>
              <w:instrText xml:space="preserve"> </w:instrText>
            </w:r>
            <w:r w:rsidRPr="001F1564">
              <w:rPr>
                <w:rStyle w:val="Hyperlink"/>
                <w:noProof/>
                <w:sz w:val="24"/>
                <w:rPrChange w:id="456" w:author="Greg Hutchins" w:date="2018-12-09T16:43:00Z">
                  <w:rPr>
                    <w:rStyle w:val="Hyperlink"/>
                    <w:noProof/>
                  </w:rPr>
                </w:rPrChange>
              </w:rPr>
              <w:fldChar w:fldCharType="separate"/>
            </w:r>
            <w:r w:rsidRPr="001F1564">
              <w:rPr>
                <w:noProof/>
                <w:webHidden/>
                <w:sz w:val="24"/>
                <w:rPrChange w:id="457" w:author="Greg Hutchins" w:date="2018-12-09T16:43:00Z">
                  <w:rPr>
                    <w:noProof/>
                    <w:webHidden/>
                  </w:rPr>
                </w:rPrChange>
              </w:rPr>
              <w:tab/>
            </w:r>
            <w:r w:rsidRPr="001F1564">
              <w:rPr>
                <w:noProof/>
                <w:webHidden/>
                <w:sz w:val="24"/>
                <w:rPrChange w:id="458" w:author="Greg Hutchins" w:date="2018-12-09T16:43:00Z">
                  <w:rPr>
                    <w:noProof/>
                    <w:webHidden/>
                  </w:rPr>
                </w:rPrChange>
              </w:rPr>
              <w:fldChar w:fldCharType="begin"/>
            </w:r>
            <w:r w:rsidRPr="001F1564">
              <w:rPr>
                <w:noProof/>
                <w:webHidden/>
                <w:sz w:val="24"/>
                <w:rPrChange w:id="459" w:author="Greg Hutchins" w:date="2018-12-09T16:43:00Z">
                  <w:rPr>
                    <w:noProof/>
                    <w:webHidden/>
                  </w:rPr>
                </w:rPrChange>
              </w:rPr>
              <w:instrText xml:space="preserve"> PAGEREF _Toc532136432 \h </w:instrText>
            </w:r>
          </w:ins>
          <w:r w:rsidRPr="001F1564">
            <w:rPr>
              <w:noProof/>
              <w:webHidden/>
              <w:sz w:val="24"/>
              <w:rPrChange w:id="460" w:author="Greg Hutchins" w:date="2018-12-09T16:43:00Z">
                <w:rPr>
                  <w:noProof/>
                  <w:webHidden/>
                  <w:sz w:val="24"/>
                </w:rPr>
              </w:rPrChange>
            </w:rPr>
          </w:r>
          <w:ins w:id="461" w:author="Greg Hutchins" w:date="2018-12-09T16:32:00Z">
            <w:r w:rsidRPr="001F1564">
              <w:rPr>
                <w:noProof/>
                <w:webHidden/>
                <w:sz w:val="24"/>
                <w:rPrChange w:id="462" w:author="Greg Hutchins" w:date="2018-12-09T16:43:00Z">
                  <w:rPr>
                    <w:noProof/>
                    <w:webHidden/>
                  </w:rPr>
                </w:rPrChange>
              </w:rPr>
              <w:fldChar w:fldCharType="separate"/>
            </w:r>
          </w:ins>
          <w:ins w:id="463" w:author="Greg Hutchins" w:date="2018-12-09T16:43:00Z">
            <w:r w:rsidR="001F1564">
              <w:rPr>
                <w:noProof/>
                <w:webHidden/>
                <w:sz w:val="24"/>
              </w:rPr>
              <w:t>1</w:t>
            </w:r>
          </w:ins>
          <w:ins w:id="464" w:author="Greg Hutchins" w:date="2018-12-09T16:53:00Z">
            <w:r w:rsidR="00CE38E6">
              <w:rPr>
                <w:noProof/>
                <w:webHidden/>
                <w:sz w:val="24"/>
              </w:rPr>
              <w:t>8</w:t>
            </w:r>
          </w:ins>
          <w:ins w:id="465" w:author="Greg Hutchins" w:date="2018-12-09T16:32:00Z">
            <w:r w:rsidRPr="001F1564">
              <w:rPr>
                <w:noProof/>
                <w:webHidden/>
                <w:sz w:val="24"/>
                <w:rPrChange w:id="466" w:author="Greg Hutchins" w:date="2018-12-09T16:43:00Z">
                  <w:rPr>
                    <w:noProof/>
                    <w:webHidden/>
                  </w:rPr>
                </w:rPrChange>
              </w:rPr>
              <w:fldChar w:fldCharType="end"/>
            </w:r>
            <w:r w:rsidRPr="001F1564">
              <w:rPr>
                <w:rStyle w:val="Hyperlink"/>
                <w:noProof/>
                <w:sz w:val="24"/>
                <w:rPrChange w:id="467" w:author="Greg Hutchins" w:date="2018-12-09T16:43:00Z">
                  <w:rPr>
                    <w:rStyle w:val="Hyperlink"/>
                    <w:noProof/>
                  </w:rPr>
                </w:rPrChange>
              </w:rPr>
              <w:fldChar w:fldCharType="end"/>
            </w:r>
          </w:ins>
        </w:p>
        <w:p w14:paraId="37B07EAB" w14:textId="0195F569" w:rsidR="00F542FD" w:rsidRPr="001F1564" w:rsidRDefault="00F542FD">
          <w:pPr>
            <w:pStyle w:val="TOC1"/>
            <w:rPr>
              <w:ins w:id="468" w:author="Greg Hutchins" w:date="2018-12-09T16:32:00Z"/>
              <w:rStyle w:val="Hyperlink"/>
              <w:noProof/>
              <w:sz w:val="24"/>
              <w:rPrChange w:id="469" w:author="Greg Hutchins" w:date="2018-12-09T16:43:00Z">
                <w:rPr>
                  <w:ins w:id="470" w:author="Greg Hutchins" w:date="2018-12-09T16:32:00Z"/>
                  <w:rStyle w:val="Hyperlink"/>
                  <w:noProof/>
                </w:rPr>
              </w:rPrChange>
            </w:rPr>
          </w:pPr>
          <w:ins w:id="471" w:author="Greg Hutchins" w:date="2018-12-09T16:32:00Z">
            <w:r w:rsidRPr="001F1564">
              <w:rPr>
                <w:noProof/>
                <w:sz w:val="24"/>
                <w:rPrChange w:id="472" w:author="Greg Hutchins" w:date="2018-12-09T16:43:00Z">
                  <w:rPr>
                    <w:color w:val="0563C1" w:themeColor="hyperlink"/>
                    <w:u w:val="single"/>
                  </w:rPr>
                </w:rPrChange>
              </w:rPr>
              <w:t xml:space="preserve">Appendix </w:t>
            </w:r>
          </w:ins>
          <w:ins w:id="473" w:author="Greg Hutchins" w:date="2018-12-09T16:33:00Z">
            <w:r w:rsidRPr="001F1564">
              <w:rPr>
                <w:noProof/>
                <w:sz w:val="24"/>
                <w:rPrChange w:id="474" w:author="Greg Hutchins" w:date="2018-12-09T16:43:00Z">
                  <w:rPr/>
                </w:rPrChange>
              </w:rPr>
              <w:t>C</w:t>
            </w:r>
          </w:ins>
          <w:r w:rsidR="00AC541E">
            <w:rPr>
              <w:noProof/>
              <w:sz w:val="24"/>
            </w:rPr>
            <w:t>: GANTT CHART WITH SCHEDULE TABLE LEVELING WITHIN SLACK</w:t>
          </w:r>
          <w:ins w:id="475" w:author="Greg Hutchins" w:date="2018-12-09T16:32:00Z">
            <w:r w:rsidRPr="001F1564">
              <w:rPr>
                <w:rStyle w:val="Hyperlink"/>
                <w:noProof/>
                <w:sz w:val="24"/>
                <w:rPrChange w:id="476" w:author="Greg Hutchins" w:date="2018-12-09T16:43:00Z">
                  <w:rPr>
                    <w:rStyle w:val="Hyperlink"/>
                    <w:noProof/>
                  </w:rPr>
                </w:rPrChange>
              </w:rPr>
              <w:fldChar w:fldCharType="begin"/>
            </w:r>
            <w:r w:rsidRPr="001F1564">
              <w:rPr>
                <w:rStyle w:val="Hyperlink"/>
                <w:noProof/>
                <w:sz w:val="24"/>
                <w:rPrChange w:id="477" w:author="Greg Hutchins" w:date="2018-12-09T16:43:00Z">
                  <w:rPr>
                    <w:rStyle w:val="Hyperlink"/>
                    <w:noProof/>
                  </w:rPr>
                </w:rPrChange>
              </w:rPr>
              <w:instrText xml:space="preserve"> </w:instrText>
            </w:r>
            <w:r w:rsidRPr="001F1564">
              <w:rPr>
                <w:noProof/>
                <w:sz w:val="24"/>
                <w:rPrChange w:id="478" w:author="Greg Hutchins" w:date="2018-12-09T16:43:00Z">
                  <w:rPr>
                    <w:noProof/>
                  </w:rPr>
                </w:rPrChange>
              </w:rPr>
              <w:instrText>HYPERLINK \l "_Toc532136432"</w:instrText>
            </w:r>
            <w:r w:rsidRPr="001F1564">
              <w:rPr>
                <w:rStyle w:val="Hyperlink"/>
                <w:noProof/>
                <w:sz w:val="24"/>
                <w:rPrChange w:id="479" w:author="Greg Hutchins" w:date="2018-12-09T16:43:00Z">
                  <w:rPr>
                    <w:rStyle w:val="Hyperlink"/>
                    <w:noProof/>
                  </w:rPr>
                </w:rPrChange>
              </w:rPr>
              <w:instrText xml:space="preserve"> </w:instrText>
            </w:r>
            <w:r w:rsidRPr="001F1564">
              <w:rPr>
                <w:rStyle w:val="Hyperlink"/>
                <w:noProof/>
                <w:sz w:val="24"/>
                <w:rPrChange w:id="480" w:author="Greg Hutchins" w:date="2018-12-09T16:43:00Z">
                  <w:rPr>
                    <w:rStyle w:val="Hyperlink"/>
                    <w:noProof/>
                  </w:rPr>
                </w:rPrChange>
              </w:rPr>
              <w:fldChar w:fldCharType="separate"/>
            </w:r>
            <w:r w:rsidRPr="001F1564">
              <w:rPr>
                <w:noProof/>
                <w:webHidden/>
                <w:sz w:val="24"/>
                <w:rPrChange w:id="481" w:author="Greg Hutchins" w:date="2018-12-09T16:43:00Z">
                  <w:rPr>
                    <w:noProof/>
                    <w:webHidden/>
                  </w:rPr>
                </w:rPrChange>
              </w:rPr>
              <w:tab/>
            </w:r>
            <w:r w:rsidRPr="001F1564">
              <w:rPr>
                <w:noProof/>
                <w:webHidden/>
                <w:sz w:val="24"/>
                <w:rPrChange w:id="482" w:author="Greg Hutchins" w:date="2018-12-09T16:43:00Z">
                  <w:rPr>
                    <w:noProof/>
                    <w:webHidden/>
                  </w:rPr>
                </w:rPrChange>
              </w:rPr>
              <w:fldChar w:fldCharType="begin"/>
            </w:r>
            <w:r w:rsidRPr="001F1564">
              <w:rPr>
                <w:noProof/>
                <w:webHidden/>
                <w:sz w:val="24"/>
                <w:rPrChange w:id="483" w:author="Greg Hutchins" w:date="2018-12-09T16:43:00Z">
                  <w:rPr>
                    <w:noProof/>
                    <w:webHidden/>
                  </w:rPr>
                </w:rPrChange>
              </w:rPr>
              <w:instrText xml:space="preserve"> PAGEREF _Toc532136432 \h </w:instrText>
            </w:r>
          </w:ins>
          <w:r w:rsidRPr="001F1564">
            <w:rPr>
              <w:noProof/>
              <w:webHidden/>
              <w:sz w:val="24"/>
              <w:rPrChange w:id="484" w:author="Greg Hutchins" w:date="2018-12-09T16:43:00Z">
                <w:rPr>
                  <w:noProof/>
                  <w:webHidden/>
                  <w:sz w:val="24"/>
                </w:rPr>
              </w:rPrChange>
            </w:rPr>
          </w:r>
          <w:ins w:id="485" w:author="Greg Hutchins" w:date="2018-12-09T16:32:00Z">
            <w:r w:rsidRPr="001F1564">
              <w:rPr>
                <w:noProof/>
                <w:webHidden/>
                <w:sz w:val="24"/>
                <w:rPrChange w:id="486" w:author="Greg Hutchins" w:date="2018-12-09T16:43:00Z">
                  <w:rPr>
                    <w:noProof/>
                    <w:webHidden/>
                  </w:rPr>
                </w:rPrChange>
              </w:rPr>
              <w:fldChar w:fldCharType="separate"/>
            </w:r>
          </w:ins>
          <w:ins w:id="487" w:author="Greg Hutchins" w:date="2018-12-09T16:43:00Z">
            <w:r w:rsidR="001F1564">
              <w:rPr>
                <w:noProof/>
                <w:webHidden/>
                <w:sz w:val="24"/>
              </w:rPr>
              <w:t>1</w:t>
            </w:r>
          </w:ins>
          <w:ins w:id="488" w:author="Greg Hutchins" w:date="2018-12-09T16:53:00Z">
            <w:r w:rsidR="00CE38E6">
              <w:rPr>
                <w:noProof/>
                <w:webHidden/>
                <w:sz w:val="24"/>
              </w:rPr>
              <w:t>9</w:t>
            </w:r>
          </w:ins>
          <w:ins w:id="489" w:author="Greg Hutchins" w:date="2018-12-09T16:32:00Z">
            <w:r w:rsidRPr="001F1564">
              <w:rPr>
                <w:noProof/>
                <w:webHidden/>
                <w:sz w:val="24"/>
                <w:rPrChange w:id="490" w:author="Greg Hutchins" w:date="2018-12-09T16:43:00Z">
                  <w:rPr>
                    <w:noProof/>
                    <w:webHidden/>
                  </w:rPr>
                </w:rPrChange>
              </w:rPr>
              <w:fldChar w:fldCharType="end"/>
            </w:r>
            <w:r w:rsidRPr="001F1564">
              <w:rPr>
                <w:rStyle w:val="Hyperlink"/>
                <w:noProof/>
                <w:sz w:val="24"/>
                <w:rPrChange w:id="491" w:author="Greg Hutchins" w:date="2018-12-09T16:43:00Z">
                  <w:rPr>
                    <w:rStyle w:val="Hyperlink"/>
                    <w:noProof/>
                  </w:rPr>
                </w:rPrChange>
              </w:rPr>
              <w:fldChar w:fldCharType="end"/>
            </w:r>
          </w:ins>
        </w:p>
        <w:p w14:paraId="08F842E3" w14:textId="6282904A" w:rsidR="00F542FD" w:rsidRPr="001F1564" w:rsidRDefault="00F542FD">
          <w:pPr>
            <w:pStyle w:val="TOC1"/>
            <w:rPr>
              <w:ins w:id="492" w:author="Greg Hutchins" w:date="2018-12-09T16:32:00Z"/>
              <w:rStyle w:val="Hyperlink"/>
              <w:noProof/>
              <w:sz w:val="24"/>
              <w:rPrChange w:id="493" w:author="Greg Hutchins" w:date="2018-12-09T16:43:00Z">
                <w:rPr>
                  <w:ins w:id="494" w:author="Greg Hutchins" w:date="2018-12-09T16:32:00Z"/>
                  <w:rStyle w:val="Hyperlink"/>
                  <w:noProof/>
                </w:rPr>
              </w:rPrChange>
            </w:rPr>
          </w:pPr>
          <w:ins w:id="495" w:author="Greg Hutchins" w:date="2018-12-09T16:32:00Z">
            <w:r w:rsidRPr="001F1564">
              <w:rPr>
                <w:noProof/>
                <w:sz w:val="24"/>
                <w:rPrChange w:id="496" w:author="Greg Hutchins" w:date="2018-12-09T16:43:00Z">
                  <w:rPr>
                    <w:color w:val="0563C1" w:themeColor="hyperlink"/>
                    <w:u w:val="single"/>
                  </w:rPr>
                </w:rPrChange>
              </w:rPr>
              <w:t xml:space="preserve">Appendix </w:t>
            </w:r>
          </w:ins>
          <w:ins w:id="497" w:author="Greg Hutchins" w:date="2018-12-09T16:33:00Z">
            <w:r w:rsidRPr="001F1564">
              <w:rPr>
                <w:noProof/>
                <w:sz w:val="24"/>
                <w:rPrChange w:id="498" w:author="Greg Hutchins" w:date="2018-12-09T16:43:00Z">
                  <w:rPr/>
                </w:rPrChange>
              </w:rPr>
              <w:t>D</w:t>
            </w:r>
          </w:ins>
          <w:r w:rsidR="00AC541E">
            <w:rPr>
              <w:noProof/>
              <w:sz w:val="24"/>
            </w:rPr>
            <w:t>: GANTT CHART WITH SCHEDULE TABLE LEVELING OUTSIDE SLACK</w:t>
          </w:r>
          <w:ins w:id="499" w:author="Greg Hutchins" w:date="2018-12-09T16:32:00Z">
            <w:r w:rsidRPr="001F1564">
              <w:rPr>
                <w:rStyle w:val="Hyperlink"/>
                <w:noProof/>
                <w:sz w:val="24"/>
                <w:rPrChange w:id="500" w:author="Greg Hutchins" w:date="2018-12-09T16:43:00Z">
                  <w:rPr>
                    <w:rStyle w:val="Hyperlink"/>
                    <w:noProof/>
                  </w:rPr>
                </w:rPrChange>
              </w:rPr>
              <w:fldChar w:fldCharType="begin"/>
            </w:r>
            <w:r w:rsidRPr="001F1564">
              <w:rPr>
                <w:rStyle w:val="Hyperlink"/>
                <w:noProof/>
                <w:sz w:val="24"/>
                <w:rPrChange w:id="501" w:author="Greg Hutchins" w:date="2018-12-09T16:43:00Z">
                  <w:rPr>
                    <w:rStyle w:val="Hyperlink"/>
                    <w:noProof/>
                  </w:rPr>
                </w:rPrChange>
              </w:rPr>
              <w:instrText xml:space="preserve"> </w:instrText>
            </w:r>
            <w:r w:rsidRPr="001F1564">
              <w:rPr>
                <w:noProof/>
                <w:sz w:val="24"/>
                <w:rPrChange w:id="502" w:author="Greg Hutchins" w:date="2018-12-09T16:43:00Z">
                  <w:rPr>
                    <w:noProof/>
                  </w:rPr>
                </w:rPrChange>
              </w:rPr>
              <w:instrText>HYPERLINK \l "_Toc532136432"</w:instrText>
            </w:r>
            <w:r w:rsidRPr="001F1564">
              <w:rPr>
                <w:rStyle w:val="Hyperlink"/>
                <w:noProof/>
                <w:sz w:val="24"/>
                <w:rPrChange w:id="503" w:author="Greg Hutchins" w:date="2018-12-09T16:43:00Z">
                  <w:rPr>
                    <w:rStyle w:val="Hyperlink"/>
                    <w:noProof/>
                  </w:rPr>
                </w:rPrChange>
              </w:rPr>
              <w:instrText xml:space="preserve"> </w:instrText>
            </w:r>
            <w:r w:rsidRPr="001F1564">
              <w:rPr>
                <w:rStyle w:val="Hyperlink"/>
                <w:noProof/>
                <w:sz w:val="24"/>
                <w:rPrChange w:id="504" w:author="Greg Hutchins" w:date="2018-12-09T16:43:00Z">
                  <w:rPr>
                    <w:rStyle w:val="Hyperlink"/>
                    <w:noProof/>
                  </w:rPr>
                </w:rPrChange>
              </w:rPr>
              <w:fldChar w:fldCharType="separate"/>
            </w:r>
            <w:r w:rsidRPr="001F1564">
              <w:rPr>
                <w:noProof/>
                <w:webHidden/>
                <w:sz w:val="24"/>
                <w:rPrChange w:id="505" w:author="Greg Hutchins" w:date="2018-12-09T16:43:00Z">
                  <w:rPr>
                    <w:noProof/>
                    <w:webHidden/>
                  </w:rPr>
                </w:rPrChange>
              </w:rPr>
              <w:tab/>
            </w:r>
          </w:ins>
          <w:ins w:id="506" w:author="Greg Hutchins" w:date="2018-12-09T16:53:00Z">
            <w:r w:rsidR="00CE38E6">
              <w:rPr>
                <w:noProof/>
                <w:webHidden/>
                <w:sz w:val="24"/>
              </w:rPr>
              <w:t>20</w:t>
            </w:r>
          </w:ins>
          <w:ins w:id="507" w:author="Greg Hutchins" w:date="2018-12-09T16:32:00Z">
            <w:r w:rsidRPr="001F1564">
              <w:rPr>
                <w:rStyle w:val="Hyperlink"/>
                <w:noProof/>
                <w:sz w:val="24"/>
                <w:rPrChange w:id="508" w:author="Greg Hutchins" w:date="2018-12-09T16:43:00Z">
                  <w:rPr>
                    <w:rStyle w:val="Hyperlink"/>
                    <w:noProof/>
                  </w:rPr>
                </w:rPrChange>
              </w:rPr>
              <w:fldChar w:fldCharType="end"/>
            </w:r>
          </w:ins>
        </w:p>
        <w:p w14:paraId="372AACFF" w14:textId="04CACB22" w:rsidR="00F542FD" w:rsidRPr="001F1564" w:rsidRDefault="00F542FD">
          <w:pPr>
            <w:pStyle w:val="TOC1"/>
            <w:rPr>
              <w:ins w:id="509" w:author="Greg Hutchins" w:date="2018-12-09T16:32:00Z"/>
              <w:rStyle w:val="Hyperlink"/>
              <w:noProof/>
              <w:sz w:val="24"/>
              <w:rPrChange w:id="510" w:author="Greg Hutchins" w:date="2018-12-09T16:43:00Z">
                <w:rPr>
                  <w:ins w:id="511" w:author="Greg Hutchins" w:date="2018-12-09T16:32:00Z"/>
                  <w:rStyle w:val="Hyperlink"/>
                  <w:noProof/>
                </w:rPr>
              </w:rPrChange>
            </w:rPr>
          </w:pPr>
          <w:ins w:id="512" w:author="Greg Hutchins" w:date="2018-12-09T16:32:00Z">
            <w:r w:rsidRPr="001F1564">
              <w:rPr>
                <w:noProof/>
                <w:sz w:val="24"/>
                <w:rPrChange w:id="513" w:author="Greg Hutchins" w:date="2018-12-09T16:43:00Z">
                  <w:rPr>
                    <w:color w:val="0563C1" w:themeColor="hyperlink"/>
                    <w:u w:val="single"/>
                  </w:rPr>
                </w:rPrChange>
              </w:rPr>
              <w:t xml:space="preserve">Appendix </w:t>
            </w:r>
          </w:ins>
          <w:ins w:id="514" w:author="Greg Hutchins" w:date="2018-12-09T16:33:00Z">
            <w:r w:rsidRPr="001F1564">
              <w:rPr>
                <w:noProof/>
                <w:sz w:val="24"/>
                <w:rPrChange w:id="515" w:author="Greg Hutchins" w:date="2018-12-09T16:43:00Z">
                  <w:rPr/>
                </w:rPrChange>
              </w:rPr>
              <w:t>E</w:t>
            </w:r>
          </w:ins>
          <w:r w:rsidR="00AC541E">
            <w:rPr>
              <w:noProof/>
              <w:sz w:val="24"/>
            </w:rPr>
            <w:t>: GANTT CHART WITH SCHEDULE TABLE PRESENTING THE NEW SCHEDULE</w:t>
          </w:r>
          <w:ins w:id="516" w:author="Greg Hutchins" w:date="2018-12-09T16:32:00Z">
            <w:r w:rsidRPr="001F1564">
              <w:rPr>
                <w:rStyle w:val="Hyperlink"/>
                <w:noProof/>
                <w:sz w:val="24"/>
                <w:rPrChange w:id="517" w:author="Greg Hutchins" w:date="2018-12-09T16:43:00Z">
                  <w:rPr>
                    <w:rStyle w:val="Hyperlink"/>
                    <w:noProof/>
                  </w:rPr>
                </w:rPrChange>
              </w:rPr>
              <w:fldChar w:fldCharType="begin"/>
            </w:r>
            <w:r w:rsidRPr="001F1564">
              <w:rPr>
                <w:rStyle w:val="Hyperlink"/>
                <w:noProof/>
                <w:sz w:val="24"/>
                <w:rPrChange w:id="518" w:author="Greg Hutchins" w:date="2018-12-09T16:43:00Z">
                  <w:rPr>
                    <w:rStyle w:val="Hyperlink"/>
                    <w:noProof/>
                  </w:rPr>
                </w:rPrChange>
              </w:rPr>
              <w:instrText xml:space="preserve"> </w:instrText>
            </w:r>
            <w:r w:rsidRPr="001F1564">
              <w:rPr>
                <w:noProof/>
                <w:sz w:val="24"/>
                <w:rPrChange w:id="519" w:author="Greg Hutchins" w:date="2018-12-09T16:43:00Z">
                  <w:rPr>
                    <w:noProof/>
                  </w:rPr>
                </w:rPrChange>
              </w:rPr>
              <w:instrText>HYPERLINK \l "_Toc532136432"</w:instrText>
            </w:r>
            <w:r w:rsidRPr="001F1564">
              <w:rPr>
                <w:rStyle w:val="Hyperlink"/>
                <w:noProof/>
                <w:sz w:val="24"/>
                <w:rPrChange w:id="520" w:author="Greg Hutchins" w:date="2018-12-09T16:43:00Z">
                  <w:rPr>
                    <w:rStyle w:val="Hyperlink"/>
                    <w:noProof/>
                  </w:rPr>
                </w:rPrChange>
              </w:rPr>
              <w:instrText xml:space="preserve"> </w:instrText>
            </w:r>
            <w:r w:rsidRPr="001F1564">
              <w:rPr>
                <w:rStyle w:val="Hyperlink"/>
                <w:noProof/>
                <w:sz w:val="24"/>
                <w:rPrChange w:id="521" w:author="Greg Hutchins" w:date="2018-12-09T16:43:00Z">
                  <w:rPr>
                    <w:rStyle w:val="Hyperlink"/>
                    <w:noProof/>
                  </w:rPr>
                </w:rPrChange>
              </w:rPr>
              <w:fldChar w:fldCharType="separate"/>
            </w:r>
            <w:r w:rsidRPr="001F1564">
              <w:rPr>
                <w:noProof/>
                <w:webHidden/>
                <w:sz w:val="24"/>
                <w:rPrChange w:id="522" w:author="Greg Hutchins" w:date="2018-12-09T16:43:00Z">
                  <w:rPr>
                    <w:noProof/>
                    <w:webHidden/>
                  </w:rPr>
                </w:rPrChange>
              </w:rPr>
              <w:tab/>
            </w:r>
          </w:ins>
          <w:ins w:id="523" w:author="Greg Hutchins" w:date="2018-12-09T16:53:00Z">
            <w:r w:rsidR="00CE38E6">
              <w:rPr>
                <w:noProof/>
                <w:webHidden/>
                <w:sz w:val="24"/>
              </w:rPr>
              <w:t>21</w:t>
            </w:r>
          </w:ins>
          <w:ins w:id="524" w:author="Greg Hutchins" w:date="2018-12-09T16:32:00Z">
            <w:r w:rsidRPr="001F1564">
              <w:rPr>
                <w:rStyle w:val="Hyperlink"/>
                <w:noProof/>
                <w:sz w:val="24"/>
                <w:rPrChange w:id="525" w:author="Greg Hutchins" w:date="2018-12-09T16:43:00Z">
                  <w:rPr>
                    <w:rStyle w:val="Hyperlink"/>
                    <w:noProof/>
                  </w:rPr>
                </w:rPrChange>
              </w:rPr>
              <w:fldChar w:fldCharType="end"/>
            </w:r>
          </w:ins>
        </w:p>
        <w:p w14:paraId="7B3B84C1" w14:textId="77320A20" w:rsidR="00F542FD" w:rsidRPr="001F1564" w:rsidRDefault="00F542FD">
          <w:pPr>
            <w:pStyle w:val="TOC1"/>
            <w:rPr>
              <w:ins w:id="526" w:author="Greg Hutchins" w:date="2018-12-09T16:32:00Z"/>
              <w:rStyle w:val="Hyperlink"/>
              <w:noProof/>
              <w:sz w:val="24"/>
              <w:rPrChange w:id="527" w:author="Greg Hutchins" w:date="2018-12-09T16:43:00Z">
                <w:rPr>
                  <w:ins w:id="528" w:author="Greg Hutchins" w:date="2018-12-09T16:32:00Z"/>
                  <w:rStyle w:val="Hyperlink"/>
                  <w:noProof/>
                </w:rPr>
              </w:rPrChange>
            </w:rPr>
          </w:pPr>
          <w:ins w:id="529" w:author="Greg Hutchins" w:date="2018-12-09T16:32:00Z">
            <w:r w:rsidRPr="001F1564">
              <w:rPr>
                <w:noProof/>
                <w:sz w:val="24"/>
                <w:rPrChange w:id="530" w:author="Greg Hutchins" w:date="2018-12-09T16:43:00Z">
                  <w:rPr>
                    <w:color w:val="0563C1" w:themeColor="hyperlink"/>
                    <w:u w:val="single"/>
                  </w:rPr>
                </w:rPrChange>
              </w:rPr>
              <w:t xml:space="preserve">Appendix </w:t>
            </w:r>
          </w:ins>
          <w:ins w:id="531" w:author="Greg Hutchins" w:date="2018-12-09T16:33:00Z">
            <w:r w:rsidRPr="001F1564">
              <w:rPr>
                <w:noProof/>
                <w:sz w:val="24"/>
                <w:rPrChange w:id="532" w:author="Greg Hutchins" w:date="2018-12-09T16:43:00Z">
                  <w:rPr/>
                </w:rPrChange>
              </w:rPr>
              <w:t>F</w:t>
            </w:r>
          </w:ins>
          <w:r w:rsidR="00AC541E">
            <w:rPr>
              <w:noProof/>
              <w:sz w:val="24"/>
            </w:rPr>
            <w:t>: QUARTERLY CASH FLOW</w:t>
          </w:r>
          <w:ins w:id="533" w:author="Greg Hutchins" w:date="2018-12-09T16:32:00Z">
            <w:r w:rsidRPr="001F1564">
              <w:rPr>
                <w:rStyle w:val="Hyperlink"/>
                <w:noProof/>
                <w:sz w:val="24"/>
                <w:rPrChange w:id="534" w:author="Greg Hutchins" w:date="2018-12-09T16:43:00Z">
                  <w:rPr>
                    <w:rStyle w:val="Hyperlink"/>
                    <w:noProof/>
                  </w:rPr>
                </w:rPrChange>
              </w:rPr>
              <w:fldChar w:fldCharType="begin"/>
            </w:r>
            <w:r w:rsidRPr="001F1564">
              <w:rPr>
                <w:rStyle w:val="Hyperlink"/>
                <w:noProof/>
                <w:sz w:val="24"/>
                <w:rPrChange w:id="535" w:author="Greg Hutchins" w:date="2018-12-09T16:43:00Z">
                  <w:rPr>
                    <w:rStyle w:val="Hyperlink"/>
                    <w:noProof/>
                  </w:rPr>
                </w:rPrChange>
              </w:rPr>
              <w:instrText xml:space="preserve"> </w:instrText>
            </w:r>
            <w:r w:rsidRPr="001F1564">
              <w:rPr>
                <w:noProof/>
                <w:sz w:val="24"/>
                <w:rPrChange w:id="536" w:author="Greg Hutchins" w:date="2018-12-09T16:43:00Z">
                  <w:rPr>
                    <w:noProof/>
                  </w:rPr>
                </w:rPrChange>
              </w:rPr>
              <w:instrText>HYPERLINK \l "_Toc532136432"</w:instrText>
            </w:r>
            <w:r w:rsidRPr="001F1564">
              <w:rPr>
                <w:rStyle w:val="Hyperlink"/>
                <w:noProof/>
                <w:sz w:val="24"/>
                <w:rPrChange w:id="537" w:author="Greg Hutchins" w:date="2018-12-09T16:43:00Z">
                  <w:rPr>
                    <w:rStyle w:val="Hyperlink"/>
                    <w:noProof/>
                  </w:rPr>
                </w:rPrChange>
              </w:rPr>
              <w:instrText xml:space="preserve"> </w:instrText>
            </w:r>
            <w:r w:rsidRPr="001F1564">
              <w:rPr>
                <w:rStyle w:val="Hyperlink"/>
                <w:noProof/>
                <w:sz w:val="24"/>
                <w:rPrChange w:id="538" w:author="Greg Hutchins" w:date="2018-12-09T16:43:00Z">
                  <w:rPr>
                    <w:rStyle w:val="Hyperlink"/>
                    <w:noProof/>
                  </w:rPr>
                </w:rPrChange>
              </w:rPr>
              <w:fldChar w:fldCharType="separate"/>
            </w:r>
            <w:r w:rsidRPr="001F1564">
              <w:rPr>
                <w:noProof/>
                <w:webHidden/>
                <w:sz w:val="24"/>
                <w:rPrChange w:id="539" w:author="Greg Hutchins" w:date="2018-12-09T16:43:00Z">
                  <w:rPr>
                    <w:noProof/>
                    <w:webHidden/>
                  </w:rPr>
                </w:rPrChange>
              </w:rPr>
              <w:tab/>
            </w:r>
          </w:ins>
          <w:ins w:id="540" w:author="Greg Hutchins" w:date="2018-12-09T16:53:00Z">
            <w:r w:rsidR="00CE38E6">
              <w:rPr>
                <w:noProof/>
                <w:webHidden/>
                <w:sz w:val="24"/>
              </w:rPr>
              <w:t>22</w:t>
            </w:r>
          </w:ins>
          <w:ins w:id="541" w:author="Greg Hutchins" w:date="2018-12-09T16:32:00Z">
            <w:r w:rsidRPr="001F1564">
              <w:rPr>
                <w:rStyle w:val="Hyperlink"/>
                <w:noProof/>
                <w:sz w:val="24"/>
                <w:rPrChange w:id="542" w:author="Greg Hutchins" w:date="2018-12-09T16:43:00Z">
                  <w:rPr>
                    <w:rStyle w:val="Hyperlink"/>
                    <w:noProof/>
                  </w:rPr>
                </w:rPrChange>
              </w:rPr>
              <w:fldChar w:fldCharType="end"/>
            </w:r>
          </w:ins>
        </w:p>
        <w:p w14:paraId="3560E350" w14:textId="7F1D6F2C" w:rsidR="00F542FD" w:rsidRPr="001F1564" w:rsidRDefault="00F542FD">
          <w:pPr>
            <w:pStyle w:val="TOC1"/>
            <w:rPr>
              <w:ins w:id="543" w:author="Greg Hutchins" w:date="2018-12-09T16:32:00Z"/>
              <w:rStyle w:val="Hyperlink"/>
              <w:noProof/>
              <w:sz w:val="24"/>
              <w:rPrChange w:id="544" w:author="Greg Hutchins" w:date="2018-12-09T16:43:00Z">
                <w:rPr>
                  <w:ins w:id="545" w:author="Greg Hutchins" w:date="2018-12-09T16:32:00Z"/>
                  <w:rStyle w:val="Hyperlink"/>
                  <w:noProof/>
                </w:rPr>
              </w:rPrChange>
            </w:rPr>
          </w:pPr>
          <w:ins w:id="546" w:author="Greg Hutchins" w:date="2018-12-09T16:32:00Z">
            <w:r w:rsidRPr="001F1564">
              <w:rPr>
                <w:noProof/>
                <w:sz w:val="24"/>
                <w:rPrChange w:id="547" w:author="Greg Hutchins" w:date="2018-12-09T16:43:00Z">
                  <w:rPr>
                    <w:color w:val="0563C1" w:themeColor="hyperlink"/>
                    <w:u w:val="single"/>
                  </w:rPr>
                </w:rPrChange>
              </w:rPr>
              <w:t xml:space="preserve">Appendix </w:t>
            </w:r>
          </w:ins>
          <w:ins w:id="548" w:author="Greg Hutchins" w:date="2018-12-09T16:33:00Z">
            <w:r w:rsidRPr="001F1564">
              <w:rPr>
                <w:noProof/>
                <w:sz w:val="24"/>
                <w:rPrChange w:id="549" w:author="Greg Hutchins" w:date="2018-12-09T16:43:00Z">
                  <w:rPr/>
                </w:rPrChange>
              </w:rPr>
              <w:t>G</w:t>
            </w:r>
          </w:ins>
          <w:r w:rsidR="00AC541E">
            <w:rPr>
              <w:noProof/>
              <w:sz w:val="24"/>
            </w:rPr>
            <w:t>: COST TABLE</w:t>
          </w:r>
          <w:ins w:id="550" w:author="Greg Hutchins" w:date="2018-12-09T16:32:00Z">
            <w:r w:rsidRPr="001F1564">
              <w:rPr>
                <w:rStyle w:val="Hyperlink"/>
                <w:noProof/>
                <w:sz w:val="24"/>
                <w:rPrChange w:id="551" w:author="Greg Hutchins" w:date="2018-12-09T16:43:00Z">
                  <w:rPr>
                    <w:rStyle w:val="Hyperlink"/>
                    <w:noProof/>
                  </w:rPr>
                </w:rPrChange>
              </w:rPr>
              <w:fldChar w:fldCharType="begin"/>
            </w:r>
            <w:r w:rsidRPr="001F1564">
              <w:rPr>
                <w:rStyle w:val="Hyperlink"/>
                <w:noProof/>
                <w:sz w:val="24"/>
                <w:rPrChange w:id="552" w:author="Greg Hutchins" w:date="2018-12-09T16:43:00Z">
                  <w:rPr>
                    <w:rStyle w:val="Hyperlink"/>
                    <w:noProof/>
                  </w:rPr>
                </w:rPrChange>
              </w:rPr>
              <w:instrText xml:space="preserve"> </w:instrText>
            </w:r>
            <w:r w:rsidRPr="001F1564">
              <w:rPr>
                <w:noProof/>
                <w:sz w:val="24"/>
                <w:rPrChange w:id="553" w:author="Greg Hutchins" w:date="2018-12-09T16:43:00Z">
                  <w:rPr>
                    <w:noProof/>
                  </w:rPr>
                </w:rPrChange>
              </w:rPr>
              <w:instrText>HYPERLINK \l "_Toc532136432"</w:instrText>
            </w:r>
            <w:r w:rsidRPr="001F1564">
              <w:rPr>
                <w:rStyle w:val="Hyperlink"/>
                <w:noProof/>
                <w:sz w:val="24"/>
                <w:rPrChange w:id="554" w:author="Greg Hutchins" w:date="2018-12-09T16:43:00Z">
                  <w:rPr>
                    <w:rStyle w:val="Hyperlink"/>
                    <w:noProof/>
                  </w:rPr>
                </w:rPrChange>
              </w:rPr>
              <w:instrText xml:space="preserve"> </w:instrText>
            </w:r>
            <w:r w:rsidRPr="001F1564">
              <w:rPr>
                <w:rStyle w:val="Hyperlink"/>
                <w:noProof/>
                <w:sz w:val="24"/>
                <w:rPrChange w:id="555" w:author="Greg Hutchins" w:date="2018-12-09T16:43:00Z">
                  <w:rPr>
                    <w:rStyle w:val="Hyperlink"/>
                    <w:noProof/>
                  </w:rPr>
                </w:rPrChange>
              </w:rPr>
              <w:fldChar w:fldCharType="separate"/>
            </w:r>
            <w:r w:rsidRPr="001F1564">
              <w:rPr>
                <w:noProof/>
                <w:webHidden/>
                <w:sz w:val="24"/>
                <w:rPrChange w:id="556" w:author="Greg Hutchins" w:date="2018-12-09T16:43:00Z">
                  <w:rPr>
                    <w:noProof/>
                    <w:webHidden/>
                  </w:rPr>
                </w:rPrChange>
              </w:rPr>
              <w:tab/>
            </w:r>
          </w:ins>
          <w:ins w:id="557" w:author="Greg Hutchins" w:date="2018-12-09T16:53:00Z">
            <w:r w:rsidR="00CE38E6">
              <w:rPr>
                <w:noProof/>
                <w:webHidden/>
                <w:sz w:val="24"/>
              </w:rPr>
              <w:t>23</w:t>
            </w:r>
          </w:ins>
          <w:ins w:id="558" w:author="Greg Hutchins" w:date="2018-12-09T16:32:00Z">
            <w:r w:rsidRPr="001F1564">
              <w:rPr>
                <w:rStyle w:val="Hyperlink"/>
                <w:noProof/>
                <w:sz w:val="24"/>
                <w:rPrChange w:id="559" w:author="Greg Hutchins" w:date="2018-12-09T16:43:00Z">
                  <w:rPr>
                    <w:rStyle w:val="Hyperlink"/>
                    <w:noProof/>
                  </w:rPr>
                </w:rPrChange>
              </w:rPr>
              <w:fldChar w:fldCharType="end"/>
            </w:r>
          </w:ins>
        </w:p>
        <w:p w14:paraId="60FD4FFF" w14:textId="7F76BF3F" w:rsidR="00F542FD" w:rsidRPr="001F1564" w:rsidRDefault="00F542FD">
          <w:pPr>
            <w:pStyle w:val="TOC1"/>
            <w:rPr>
              <w:ins w:id="560" w:author="Greg Hutchins" w:date="2018-12-09T16:32:00Z"/>
              <w:rStyle w:val="Hyperlink"/>
              <w:noProof/>
              <w:sz w:val="24"/>
              <w:rPrChange w:id="561" w:author="Greg Hutchins" w:date="2018-12-09T16:43:00Z">
                <w:rPr>
                  <w:ins w:id="562" w:author="Greg Hutchins" w:date="2018-12-09T16:32:00Z"/>
                  <w:rStyle w:val="Hyperlink"/>
                  <w:noProof/>
                </w:rPr>
              </w:rPrChange>
            </w:rPr>
          </w:pPr>
          <w:ins w:id="563" w:author="Greg Hutchins" w:date="2018-12-09T16:32:00Z">
            <w:r w:rsidRPr="001F1564">
              <w:rPr>
                <w:noProof/>
                <w:sz w:val="24"/>
                <w:rPrChange w:id="564" w:author="Greg Hutchins" w:date="2018-12-09T16:43:00Z">
                  <w:rPr>
                    <w:color w:val="0563C1" w:themeColor="hyperlink"/>
                    <w:u w:val="single"/>
                  </w:rPr>
                </w:rPrChange>
              </w:rPr>
              <w:t xml:space="preserve">Appendix </w:t>
            </w:r>
          </w:ins>
          <w:ins w:id="565" w:author="Greg Hutchins" w:date="2018-12-09T16:33:00Z">
            <w:r w:rsidRPr="001F1564">
              <w:rPr>
                <w:noProof/>
                <w:sz w:val="24"/>
                <w:rPrChange w:id="566" w:author="Greg Hutchins" w:date="2018-12-09T16:43:00Z">
                  <w:rPr/>
                </w:rPrChange>
              </w:rPr>
              <w:t>H</w:t>
            </w:r>
          </w:ins>
          <w:r w:rsidR="00AC541E">
            <w:rPr>
              <w:noProof/>
              <w:sz w:val="24"/>
            </w:rPr>
            <w:t>: GANTT TRACKING TABLE FOR QUARTER 1</w:t>
          </w:r>
          <w:ins w:id="567" w:author="Greg Hutchins" w:date="2018-12-09T16:32:00Z">
            <w:r w:rsidRPr="001F1564">
              <w:rPr>
                <w:rStyle w:val="Hyperlink"/>
                <w:noProof/>
                <w:sz w:val="24"/>
                <w:rPrChange w:id="568" w:author="Greg Hutchins" w:date="2018-12-09T16:43:00Z">
                  <w:rPr>
                    <w:rStyle w:val="Hyperlink"/>
                    <w:noProof/>
                  </w:rPr>
                </w:rPrChange>
              </w:rPr>
              <w:fldChar w:fldCharType="begin"/>
            </w:r>
            <w:r w:rsidRPr="001F1564">
              <w:rPr>
                <w:rStyle w:val="Hyperlink"/>
                <w:noProof/>
                <w:sz w:val="24"/>
                <w:rPrChange w:id="569" w:author="Greg Hutchins" w:date="2018-12-09T16:43:00Z">
                  <w:rPr>
                    <w:rStyle w:val="Hyperlink"/>
                    <w:noProof/>
                  </w:rPr>
                </w:rPrChange>
              </w:rPr>
              <w:instrText xml:space="preserve"> </w:instrText>
            </w:r>
            <w:r w:rsidRPr="001F1564">
              <w:rPr>
                <w:noProof/>
                <w:sz w:val="24"/>
                <w:rPrChange w:id="570" w:author="Greg Hutchins" w:date="2018-12-09T16:43:00Z">
                  <w:rPr>
                    <w:noProof/>
                  </w:rPr>
                </w:rPrChange>
              </w:rPr>
              <w:instrText>HYPERLINK \l "_Toc532136432"</w:instrText>
            </w:r>
            <w:r w:rsidRPr="001F1564">
              <w:rPr>
                <w:rStyle w:val="Hyperlink"/>
                <w:noProof/>
                <w:sz w:val="24"/>
                <w:rPrChange w:id="571" w:author="Greg Hutchins" w:date="2018-12-09T16:43:00Z">
                  <w:rPr>
                    <w:rStyle w:val="Hyperlink"/>
                    <w:noProof/>
                  </w:rPr>
                </w:rPrChange>
              </w:rPr>
              <w:instrText xml:space="preserve"> </w:instrText>
            </w:r>
            <w:r w:rsidRPr="001F1564">
              <w:rPr>
                <w:rStyle w:val="Hyperlink"/>
                <w:noProof/>
                <w:sz w:val="24"/>
                <w:rPrChange w:id="572" w:author="Greg Hutchins" w:date="2018-12-09T16:43:00Z">
                  <w:rPr>
                    <w:rStyle w:val="Hyperlink"/>
                    <w:noProof/>
                  </w:rPr>
                </w:rPrChange>
              </w:rPr>
              <w:fldChar w:fldCharType="separate"/>
            </w:r>
            <w:r w:rsidRPr="001F1564">
              <w:rPr>
                <w:noProof/>
                <w:webHidden/>
                <w:sz w:val="24"/>
                <w:rPrChange w:id="573" w:author="Greg Hutchins" w:date="2018-12-09T16:43:00Z">
                  <w:rPr>
                    <w:noProof/>
                    <w:webHidden/>
                  </w:rPr>
                </w:rPrChange>
              </w:rPr>
              <w:tab/>
            </w:r>
          </w:ins>
          <w:ins w:id="574" w:author="Greg Hutchins" w:date="2018-12-09T16:54:00Z">
            <w:r w:rsidR="00CE38E6">
              <w:rPr>
                <w:noProof/>
                <w:webHidden/>
                <w:sz w:val="24"/>
              </w:rPr>
              <w:t>24</w:t>
            </w:r>
          </w:ins>
          <w:ins w:id="575" w:author="Greg Hutchins" w:date="2018-12-09T16:32:00Z">
            <w:r w:rsidRPr="001F1564">
              <w:rPr>
                <w:rStyle w:val="Hyperlink"/>
                <w:noProof/>
                <w:sz w:val="24"/>
                <w:rPrChange w:id="576" w:author="Greg Hutchins" w:date="2018-12-09T16:43:00Z">
                  <w:rPr>
                    <w:rStyle w:val="Hyperlink"/>
                    <w:noProof/>
                  </w:rPr>
                </w:rPrChange>
              </w:rPr>
              <w:fldChar w:fldCharType="end"/>
            </w:r>
          </w:ins>
        </w:p>
        <w:p w14:paraId="70F2E4F7" w14:textId="52841DD3" w:rsidR="00F542FD" w:rsidRPr="001F1564" w:rsidRDefault="00F542FD">
          <w:pPr>
            <w:pStyle w:val="TOC1"/>
            <w:rPr>
              <w:ins w:id="577" w:author="Greg Hutchins" w:date="2018-12-09T16:32:00Z"/>
              <w:rStyle w:val="Hyperlink"/>
              <w:noProof/>
              <w:sz w:val="24"/>
              <w:rPrChange w:id="578" w:author="Greg Hutchins" w:date="2018-12-09T16:43:00Z">
                <w:rPr>
                  <w:ins w:id="579" w:author="Greg Hutchins" w:date="2018-12-09T16:32:00Z"/>
                  <w:rStyle w:val="Hyperlink"/>
                  <w:noProof/>
                </w:rPr>
              </w:rPrChange>
            </w:rPr>
          </w:pPr>
          <w:ins w:id="580" w:author="Greg Hutchins" w:date="2018-12-09T16:32:00Z">
            <w:r w:rsidRPr="001F1564">
              <w:rPr>
                <w:noProof/>
                <w:sz w:val="24"/>
                <w:rPrChange w:id="581" w:author="Greg Hutchins" w:date="2018-12-09T16:43:00Z">
                  <w:rPr>
                    <w:color w:val="0563C1" w:themeColor="hyperlink"/>
                    <w:u w:val="single"/>
                  </w:rPr>
                </w:rPrChange>
              </w:rPr>
              <w:t xml:space="preserve">Appendix </w:t>
            </w:r>
          </w:ins>
          <w:ins w:id="582" w:author="Greg Hutchins" w:date="2018-12-09T16:33:00Z">
            <w:r w:rsidRPr="001F1564">
              <w:rPr>
                <w:noProof/>
                <w:sz w:val="24"/>
                <w:rPrChange w:id="583" w:author="Greg Hutchins" w:date="2018-12-09T16:43:00Z">
                  <w:rPr/>
                </w:rPrChange>
              </w:rPr>
              <w:t>I</w:t>
            </w:r>
          </w:ins>
          <w:r w:rsidR="00AC541E">
            <w:rPr>
              <w:noProof/>
              <w:sz w:val="24"/>
            </w:rPr>
            <w:t>: GANTT TRACKING TABLE FOR QUARTER 2</w:t>
          </w:r>
          <w:ins w:id="584" w:author="Greg Hutchins" w:date="2018-12-09T16:32:00Z">
            <w:r w:rsidRPr="001F1564">
              <w:rPr>
                <w:rStyle w:val="Hyperlink"/>
                <w:noProof/>
                <w:sz w:val="24"/>
                <w:rPrChange w:id="585" w:author="Greg Hutchins" w:date="2018-12-09T16:43:00Z">
                  <w:rPr>
                    <w:rStyle w:val="Hyperlink"/>
                    <w:noProof/>
                  </w:rPr>
                </w:rPrChange>
              </w:rPr>
              <w:fldChar w:fldCharType="begin"/>
            </w:r>
            <w:r w:rsidRPr="001F1564">
              <w:rPr>
                <w:rStyle w:val="Hyperlink"/>
                <w:noProof/>
                <w:sz w:val="24"/>
                <w:rPrChange w:id="586" w:author="Greg Hutchins" w:date="2018-12-09T16:43:00Z">
                  <w:rPr>
                    <w:rStyle w:val="Hyperlink"/>
                    <w:noProof/>
                  </w:rPr>
                </w:rPrChange>
              </w:rPr>
              <w:instrText xml:space="preserve"> </w:instrText>
            </w:r>
            <w:r w:rsidRPr="001F1564">
              <w:rPr>
                <w:noProof/>
                <w:sz w:val="24"/>
                <w:rPrChange w:id="587" w:author="Greg Hutchins" w:date="2018-12-09T16:43:00Z">
                  <w:rPr>
                    <w:noProof/>
                  </w:rPr>
                </w:rPrChange>
              </w:rPr>
              <w:instrText>HYPERLINK \l "_Toc532136432"</w:instrText>
            </w:r>
            <w:r w:rsidRPr="001F1564">
              <w:rPr>
                <w:rStyle w:val="Hyperlink"/>
                <w:noProof/>
                <w:sz w:val="24"/>
                <w:rPrChange w:id="588" w:author="Greg Hutchins" w:date="2018-12-09T16:43:00Z">
                  <w:rPr>
                    <w:rStyle w:val="Hyperlink"/>
                    <w:noProof/>
                  </w:rPr>
                </w:rPrChange>
              </w:rPr>
              <w:instrText xml:space="preserve"> </w:instrText>
            </w:r>
            <w:r w:rsidRPr="001F1564">
              <w:rPr>
                <w:rStyle w:val="Hyperlink"/>
                <w:noProof/>
                <w:sz w:val="24"/>
                <w:rPrChange w:id="589" w:author="Greg Hutchins" w:date="2018-12-09T16:43:00Z">
                  <w:rPr>
                    <w:rStyle w:val="Hyperlink"/>
                    <w:noProof/>
                  </w:rPr>
                </w:rPrChange>
              </w:rPr>
              <w:fldChar w:fldCharType="separate"/>
            </w:r>
            <w:r w:rsidRPr="001F1564">
              <w:rPr>
                <w:noProof/>
                <w:webHidden/>
                <w:sz w:val="24"/>
                <w:rPrChange w:id="590" w:author="Greg Hutchins" w:date="2018-12-09T16:43:00Z">
                  <w:rPr>
                    <w:noProof/>
                    <w:webHidden/>
                  </w:rPr>
                </w:rPrChange>
              </w:rPr>
              <w:tab/>
            </w:r>
          </w:ins>
          <w:ins w:id="591" w:author="Greg Hutchins" w:date="2018-12-09T16:54:00Z">
            <w:r w:rsidR="00CE38E6">
              <w:rPr>
                <w:noProof/>
                <w:webHidden/>
                <w:sz w:val="24"/>
              </w:rPr>
              <w:t>25</w:t>
            </w:r>
          </w:ins>
          <w:ins w:id="592" w:author="Greg Hutchins" w:date="2018-12-09T16:32:00Z">
            <w:r w:rsidRPr="001F1564">
              <w:rPr>
                <w:rStyle w:val="Hyperlink"/>
                <w:noProof/>
                <w:sz w:val="24"/>
                <w:rPrChange w:id="593" w:author="Greg Hutchins" w:date="2018-12-09T16:43:00Z">
                  <w:rPr>
                    <w:rStyle w:val="Hyperlink"/>
                    <w:noProof/>
                  </w:rPr>
                </w:rPrChange>
              </w:rPr>
              <w:fldChar w:fldCharType="end"/>
            </w:r>
          </w:ins>
        </w:p>
        <w:p w14:paraId="3146D72F" w14:textId="6C4686CC" w:rsidR="00F542FD" w:rsidRDefault="00F542FD">
          <w:pPr>
            <w:pStyle w:val="TOC1"/>
            <w:rPr>
              <w:rStyle w:val="Hyperlink"/>
              <w:noProof/>
              <w:sz w:val="24"/>
            </w:rPr>
          </w:pPr>
          <w:ins w:id="594" w:author="Greg Hutchins" w:date="2018-12-09T16:32:00Z">
            <w:r w:rsidRPr="001F1564">
              <w:rPr>
                <w:noProof/>
                <w:sz w:val="24"/>
                <w:rPrChange w:id="595" w:author="Greg Hutchins" w:date="2018-12-09T16:43:00Z">
                  <w:rPr>
                    <w:color w:val="0563C1" w:themeColor="hyperlink"/>
                    <w:u w:val="single"/>
                  </w:rPr>
                </w:rPrChange>
              </w:rPr>
              <w:t xml:space="preserve">Appendix </w:t>
            </w:r>
          </w:ins>
          <w:ins w:id="596" w:author="Greg Hutchins" w:date="2018-12-09T16:33:00Z">
            <w:r w:rsidRPr="001F1564">
              <w:rPr>
                <w:noProof/>
                <w:sz w:val="24"/>
                <w:rPrChange w:id="597" w:author="Greg Hutchins" w:date="2018-12-09T16:43:00Z">
                  <w:rPr/>
                </w:rPrChange>
              </w:rPr>
              <w:t>J</w:t>
            </w:r>
          </w:ins>
          <w:r w:rsidR="00AC541E">
            <w:rPr>
              <w:noProof/>
              <w:sz w:val="24"/>
            </w:rPr>
            <w:t>: GANTT TRACKING TABLE FOR QUARTER 3</w:t>
          </w:r>
          <w:ins w:id="598" w:author="Greg Hutchins" w:date="2018-12-09T16:32:00Z">
            <w:r w:rsidRPr="001F1564">
              <w:rPr>
                <w:rStyle w:val="Hyperlink"/>
                <w:noProof/>
                <w:sz w:val="24"/>
                <w:rPrChange w:id="599" w:author="Greg Hutchins" w:date="2018-12-09T16:43:00Z">
                  <w:rPr>
                    <w:rStyle w:val="Hyperlink"/>
                    <w:noProof/>
                  </w:rPr>
                </w:rPrChange>
              </w:rPr>
              <w:fldChar w:fldCharType="begin"/>
            </w:r>
            <w:r w:rsidRPr="001F1564">
              <w:rPr>
                <w:rStyle w:val="Hyperlink"/>
                <w:noProof/>
                <w:sz w:val="24"/>
                <w:rPrChange w:id="600" w:author="Greg Hutchins" w:date="2018-12-09T16:43:00Z">
                  <w:rPr>
                    <w:rStyle w:val="Hyperlink"/>
                    <w:noProof/>
                  </w:rPr>
                </w:rPrChange>
              </w:rPr>
              <w:instrText xml:space="preserve"> </w:instrText>
            </w:r>
            <w:r w:rsidRPr="001F1564">
              <w:rPr>
                <w:noProof/>
                <w:sz w:val="24"/>
                <w:rPrChange w:id="601" w:author="Greg Hutchins" w:date="2018-12-09T16:43:00Z">
                  <w:rPr>
                    <w:noProof/>
                  </w:rPr>
                </w:rPrChange>
              </w:rPr>
              <w:instrText>HYPERLINK \l "_Toc532136432"</w:instrText>
            </w:r>
            <w:r w:rsidRPr="001F1564">
              <w:rPr>
                <w:rStyle w:val="Hyperlink"/>
                <w:noProof/>
                <w:sz w:val="24"/>
                <w:rPrChange w:id="602" w:author="Greg Hutchins" w:date="2018-12-09T16:43:00Z">
                  <w:rPr>
                    <w:rStyle w:val="Hyperlink"/>
                    <w:noProof/>
                  </w:rPr>
                </w:rPrChange>
              </w:rPr>
              <w:instrText xml:space="preserve"> </w:instrText>
            </w:r>
            <w:r w:rsidRPr="001F1564">
              <w:rPr>
                <w:rStyle w:val="Hyperlink"/>
                <w:noProof/>
                <w:sz w:val="24"/>
                <w:rPrChange w:id="603" w:author="Greg Hutchins" w:date="2018-12-09T16:43:00Z">
                  <w:rPr>
                    <w:rStyle w:val="Hyperlink"/>
                    <w:noProof/>
                  </w:rPr>
                </w:rPrChange>
              </w:rPr>
              <w:fldChar w:fldCharType="separate"/>
            </w:r>
            <w:r w:rsidRPr="001F1564">
              <w:rPr>
                <w:noProof/>
                <w:webHidden/>
                <w:sz w:val="24"/>
                <w:rPrChange w:id="604" w:author="Greg Hutchins" w:date="2018-12-09T16:43:00Z">
                  <w:rPr>
                    <w:noProof/>
                    <w:webHidden/>
                  </w:rPr>
                </w:rPrChange>
              </w:rPr>
              <w:tab/>
            </w:r>
          </w:ins>
          <w:ins w:id="605" w:author="Greg Hutchins" w:date="2018-12-09T16:54:00Z">
            <w:r w:rsidR="00CE38E6">
              <w:rPr>
                <w:noProof/>
                <w:webHidden/>
                <w:sz w:val="24"/>
              </w:rPr>
              <w:t>26</w:t>
            </w:r>
          </w:ins>
          <w:ins w:id="606" w:author="Greg Hutchins" w:date="2018-12-09T16:32:00Z">
            <w:r w:rsidRPr="001F1564">
              <w:rPr>
                <w:rStyle w:val="Hyperlink"/>
                <w:noProof/>
                <w:sz w:val="24"/>
                <w:rPrChange w:id="607" w:author="Greg Hutchins" w:date="2018-12-09T16:43:00Z">
                  <w:rPr>
                    <w:rStyle w:val="Hyperlink"/>
                    <w:noProof/>
                  </w:rPr>
                </w:rPrChange>
              </w:rPr>
              <w:fldChar w:fldCharType="end"/>
            </w:r>
          </w:ins>
        </w:p>
        <w:p w14:paraId="3EB3C8E8" w14:textId="680F932F" w:rsidR="00C71C70" w:rsidRPr="001F1564" w:rsidRDefault="00C71C70" w:rsidP="00C71C70">
          <w:pPr>
            <w:pStyle w:val="TOC1"/>
            <w:rPr>
              <w:ins w:id="608" w:author="Greg Hutchins" w:date="2018-12-09T16:32:00Z"/>
              <w:rStyle w:val="Hyperlink"/>
              <w:noProof/>
              <w:sz w:val="24"/>
              <w:rPrChange w:id="609" w:author="Greg Hutchins" w:date="2018-12-09T16:43:00Z">
                <w:rPr>
                  <w:ins w:id="610" w:author="Greg Hutchins" w:date="2018-12-09T16:32:00Z"/>
                  <w:rStyle w:val="Hyperlink"/>
                  <w:noProof/>
                </w:rPr>
              </w:rPrChange>
            </w:rPr>
          </w:pPr>
          <w:ins w:id="611" w:author="Greg Hutchins" w:date="2018-12-09T16:32:00Z">
            <w:r w:rsidRPr="001F1564">
              <w:rPr>
                <w:noProof/>
                <w:sz w:val="24"/>
                <w:rPrChange w:id="612" w:author="Greg Hutchins" w:date="2018-12-09T16:43:00Z">
                  <w:rPr>
                    <w:color w:val="0563C1" w:themeColor="hyperlink"/>
                    <w:u w:val="single"/>
                  </w:rPr>
                </w:rPrChange>
              </w:rPr>
              <w:t xml:space="preserve">Appendix </w:t>
            </w:r>
          </w:ins>
          <w:r>
            <w:rPr>
              <w:noProof/>
              <w:sz w:val="24"/>
            </w:rPr>
            <w:t>K</w:t>
          </w:r>
          <w:r w:rsidR="00AC541E">
            <w:rPr>
              <w:noProof/>
              <w:sz w:val="24"/>
            </w:rPr>
            <w:t>: GANTT TRACKING TABLE FOR QUARTER 4</w:t>
          </w:r>
          <w:ins w:id="613" w:author="Greg Hutchins" w:date="2018-12-09T16:32:00Z">
            <w:r w:rsidRPr="001F1564">
              <w:rPr>
                <w:rStyle w:val="Hyperlink"/>
                <w:noProof/>
                <w:sz w:val="24"/>
                <w:rPrChange w:id="614" w:author="Greg Hutchins" w:date="2018-12-09T16:43:00Z">
                  <w:rPr>
                    <w:rStyle w:val="Hyperlink"/>
                    <w:noProof/>
                  </w:rPr>
                </w:rPrChange>
              </w:rPr>
              <w:fldChar w:fldCharType="begin"/>
            </w:r>
            <w:r w:rsidRPr="001F1564">
              <w:rPr>
                <w:rStyle w:val="Hyperlink"/>
                <w:noProof/>
                <w:sz w:val="24"/>
                <w:rPrChange w:id="615" w:author="Greg Hutchins" w:date="2018-12-09T16:43:00Z">
                  <w:rPr>
                    <w:rStyle w:val="Hyperlink"/>
                    <w:noProof/>
                  </w:rPr>
                </w:rPrChange>
              </w:rPr>
              <w:instrText xml:space="preserve"> </w:instrText>
            </w:r>
            <w:r w:rsidRPr="001F1564">
              <w:rPr>
                <w:noProof/>
                <w:sz w:val="24"/>
                <w:rPrChange w:id="616" w:author="Greg Hutchins" w:date="2018-12-09T16:43:00Z">
                  <w:rPr>
                    <w:noProof/>
                  </w:rPr>
                </w:rPrChange>
              </w:rPr>
              <w:instrText>HYPERLINK \l "_Toc532136432"</w:instrText>
            </w:r>
            <w:r w:rsidRPr="001F1564">
              <w:rPr>
                <w:rStyle w:val="Hyperlink"/>
                <w:noProof/>
                <w:sz w:val="24"/>
                <w:rPrChange w:id="617" w:author="Greg Hutchins" w:date="2018-12-09T16:43:00Z">
                  <w:rPr>
                    <w:rStyle w:val="Hyperlink"/>
                    <w:noProof/>
                  </w:rPr>
                </w:rPrChange>
              </w:rPr>
              <w:instrText xml:space="preserve"> </w:instrText>
            </w:r>
            <w:r w:rsidRPr="001F1564">
              <w:rPr>
                <w:rStyle w:val="Hyperlink"/>
                <w:noProof/>
                <w:sz w:val="24"/>
                <w:rPrChange w:id="618" w:author="Greg Hutchins" w:date="2018-12-09T16:43:00Z">
                  <w:rPr>
                    <w:rStyle w:val="Hyperlink"/>
                    <w:noProof/>
                  </w:rPr>
                </w:rPrChange>
              </w:rPr>
              <w:fldChar w:fldCharType="separate"/>
            </w:r>
            <w:r w:rsidRPr="001F1564">
              <w:rPr>
                <w:noProof/>
                <w:webHidden/>
                <w:sz w:val="24"/>
                <w:rPrChange w:id="619" w:author="Greg Hutchins" w:date="2018-12-09T16:43:00Z">
                  <w:rPr>
                    <w:noProof/>
                    <w:webHidden/>
                  </w:rPr>
                </w:rPrChange>
              </w:rPr>
              <w:tab/>
            </w:r>
          </w:ins>
          <w:ins w:id="620" w:author="Greg Hutchins" w:date="2018-12-09T16:54:00Z">
            <w:r>
              <w:rPr>
                <w:noProof/>
                <w:webHidden/>
                <w:sz w:val="24"/>
              </w:rPr>
              <w:t>2</w:t>
            </w:r>
          </w:ins>
          <w:r w:rsidR="00AC541E">
            <w:rPr>
              <w:noProof/>
              <w:webHidden/>
              <w:sz w:val="24"/>
            </w:rPr>
            <w:t>7</w:t>
          </w:r>
          <w:ins w:id="621" w:author="Greg Hutchins" w:date="2018-12-09T16:32:00Z">
            <w:r w:rsidRPr="001F1564">
              <w:rPr>
                <w:rStyle w:val="Hyperlink"/>
                <w:noProof/>
                <w:sz w:val="24"/>
                <w:rPrChange w:id="622" w:author="Greg Hutchins" w:date="2018-12-09T16:43:00Z">
                  <w:rPr>
                    <w:rStyle w:val="Hyperlink"/>
                    <w:noProof/>
                  </w:rPr>
                </w:rPrChange>
              </w:rPr>
              <w:fldChar w:fldCharType="end"/>
            </w:r>
          </w:ins>
        </w:p>
        <w:p w14:paraId="40606814" w14:textId="0C940891" w:rsidR="00C71C70" w:rsidRPr="001F1564" w:rsidRDefault="00C71C70" w:rsidP="00C71C70">
          <w:pPr>
            <w:pStyle w:val="TOC1"/>
            <w:rPr>
              <w:ins w:id="623" w:author="Greg Hutchins" w:date="2018-12-09T16:32:00Z"/>
              <w:rStyle w:val="Hyperlink"/>
              <w:noProof/>
              <w:sz w:val="24"/>
              <w:rPrChange w:id="624" w:author="Greg Hutchins" w:date="2018-12-09T16:43:00Z">
                <w:rPr>
                  <w:ins w:id="625" w:author="Greg Hutchins" w:date="2018-12-09T16:32:00Z"/>
                  <w:rStyle w:val="Hyperlink"/>
                  <w:noProof/>
                </w:rPr>
              </w:rPrChange>
            </w:rPr>
          </w:pPr>
          <w:ins w:id="626" w:author="Greg Hutchins" w:date="2018-12-09T16:32:00Z">
            <w:r w:rsidRPr="001F1564">
              <w:rPr>
                <w:noProof/>
                <w:sz w:val="24"/>
                <w:rPrChange w:id="627" w:author="Greg Hutchins" w:date="2018-12-09T16:43:00Z">
                  <w:rPr>
                    <w:color w:val="0563C1" w:themeColor="hyperlink"/>
                    <w:u w:val="single"/>
                  </w:rPr>
                </w:rPrChange>
              </w:rPr>
              <w:t xml:space="preserve">Appendix </w:t>
            </w:r>
          </w:ins>
          <w:r>
            <w:rPr>
              <w:noProof/>
              <w:sz w:val="24"/>
            </w:rPr>
            <w:t>L</w:t>
          </w:r>
          <w:r w:rsidR="00AC541E">
            <w:rPr>
              <w:noProof/>
              <w:sz w:val="24"/>
            </w:rPr>
            <w:t>: EARNED VALUE REPORT FOR QUARTER 4</w:t>
          </w:r>
          <w:ins w:id="628" w:author="Greg Hutchins" w:date="2018-12-09T16:32:00Z">
            <w:r w:rsidRPr="001F1564">
              <w:rPr>
                <w:rStyle w:val="Hyperlink"/>
                <w:noProof/>
                <w:sz w:val="24"/>
                <w:rPrChange w:id="629" w:author="Greg Hutchins" w:date="2018-12-09T16:43:00Z">
                  <w:rPr>
                    <w:rStyle w:val="Hyperlink"/>
                    <w:noProof/>
                  </w:rPr>
                </w:rPrChange>
              </w:rPr>
              <w:fldChar w:fldCharType="begin"/>
            </w:r>
            <w:r w:rsidRPr="001F1564">
              <w:rPr>
                <w:rStyle w:val="Hyperlink"/>
                <w:noProof/>
                <w:sz w:val="24"/>
                <w:rPrChange w:id="630" w:author="Greg Hutchins" w:date="2018-12-09T16:43:00Z">
                  <w:rPr>
                    <w:rStyle w:val="Hyperlink"/>
                    <w:noProof/>
                  </w:rPr>
                </w:rPrChange>
              </w:rPr>
              <w:instrText xml:space="preserve"> </w:instrText>
            </w:r>
            <w:r w:rsidRPr="001F1564">
              <w:rPr>
                <w:noProof/>
                <w:sz w:val="24"/>
                <w:rPrChange w:id="631" w:author="Greg Hutchins" w:date="2018-12-09T16:43:00Z">
                  <w:rPr>
                    <w:noProof/>
                  </w:rPr>
                </w:rPrChange>
              </w:rPr>
              <w:instrText>HYPERLINK \l "_Toc532136432"</w:instrText>
            </w:r>
            <w:r w:rsidRPr="001F1564">
              <w:rPr>
                <w:rStyle w:val="Hyperlink"/>
                <w:noProof/>
                <w:sz w:val="24"/>
                <w:rPrChange w:id="632" w:author="Greg Hutchins" w:date="2018-12-09T16:43:00Z">
                  <w:rPr>
                    <w:rStyle w:val="Hyperlink"/>
                    <w:noProof/>
                  </w:rPr>
                </w:rPrChange>
              </w:rPr>
              <w:instrText xml:space="preserve"> </w:instrText>
            </w:r>
            <w:r w:rsidRPr="001F1564">
              <w:rPr>
                <w:rStyle w:val="Hyperlink"/>
                <w:noProof/>
                <w:sz w:val="24"/>
                <w:rPrChange w:id="633" w:author="Greg Hutchins" w:date="2018-12-09T16:43:00Z">
                  <w:rPr>
                    <w:rStyle w:val="Hyperlink"/>
                    <w:noProof/>
                  </w:rPr>
                </w:rPrChange>
              </w:rPr>
              <w:fldChar w:fldCharType="separate"/>
            </w:r>
            <w:r w:rsidRPr="001F1564">
              <w:rPr>
                <w:noProof/>
                <w:webHidden/>
                <w:sz w:val="24"/>
                <w:rPrChange w:id="634" w:author="Greg Hutchins" w:date="2018-12-09T16:43:00Z">
                  <w:rPr>
                    <w:noProof/>
                    <w:webHidden/>
                  </w:rPr>
                </w:rPrChange>
              </w:rPr>
              <w:tab/>
            </w:r>
          </w:ins>
          <w:ins w:id="635" w:author="Greg Hutchins" w:date="2018-12-09T16:54:00Z">
            <w:r>
              <w:rPr>
                <w:noProof/>
                <w:webHidden/>
                <w:sz w:val="24"/>
              </w:rPr>
              <w:t>2</w:t>
            </w:r>
          </w:ins>
          <w:r w:rsidR="00AC541E">
            <w:rPr>
              <w:noProof/>
              <w:webHidden/>
              <w:sz w:val="24"/>
            </w:rPr>
            <w:t>8</w:t>
          </w:r>
          <w:ins w:id="636" w:author="Greg Hutchins" w:date="2018-12-09T16:32:00Z">
            <w:r w:rsidRPr="001F1564">
              <w:rPr>
                <w:rStyle w:val="Hyperlink"/>
                <w:noProof/>
                <w:sz w:val="24"/>
                <w:rPrChange w:id="637" w:author="Greg Hutchins" w:date="2018-12-09T16:43:00Z">
                  <w:rPr>
                    <w:rStyle w:val="Hyperlink"/>
                    <w:noProof/>
                  </w:rPr>
                </w:rPrChange>
              </w:rPr>
              <w:fldChar w:fldCharType="end"/>
            </w:r>
          </w:ins>
        </w:p>
        <w:p w14:paraId="142085A5" w14:textId="122F4E71" w:rsidR="00C71C70" w:rsidRDefault="00C71C70" w:rsidP="00C71C70"/>
        <w:p w14:paraId="3BE0F694" w14:textId="77777777" w:rsidR="00C71C70" w:rsidRPr="00C71C70" w:rsidRDefault="00C71C70" w:rsidP="00C71C70">
          <w:pPr>
            <w:rPr>
              <w:ins w:id="638" w:author="Greg Hutchins" w:date="2018-12-09T16:32:00Z"/>
              <w:rPrChange w:id="639" w:author="Greg Hutchins" w:date="2018-12-09T16:43:00Z">
                <w:rPr>
                  <w:ins w:id="640" w:author="Greg Hutchins" w:date="2018-12-09T16:32:00Z"/>
                  <w:rStyle w:val="Hyperlink"/>
                  <w:noProof/>
                </w:rPr>
              </w:rPrChange>
            </w:rPr>
          </w:pPr>
        </w:p>
        <w:p w14:paraId="683C2CDE" w14:textId="5D2818FA" w:rsidR="00F542FD" w:rsidRPr="001F1564" w:rsidRDefault="00F542FD">
          <w:pPr>
            <w:rPr>
              <w:noProof/>
              <w:sz w:val="24"/>
              <w:rPrChange w:id="641" w:author="Greg Hutchins" w:date="2018-12-09T16:43:00Z">
                <w:rPr>
                  <w:noProof/>
                </w:rPr>
              </w:rPrChange>
            </w:rPr>
            <w:pPrChange w:id="642" w:author="Greg Hutchins" w:date="2018-12-09T16:32:00Z">
              <w:pPr>
                <w:pStyle w:val="TOC1"/>
              </w:pPr>
            </w:pPrChange>
          </w:pPr>
        </w:p>
        <w:p w14:paraId="172A24D5" w14:textId="69198450" w:rsidR="00F542FD" w:rsidRDefault="00F542FD">
          <w:pPr>
            <w:rPr>
              <w:ins w:id="643" w:author="Greg Hutchins" w:date="2018-12-09T16:33:00Z"/>
              <w:b/>
              <w:bCs/>
              <w:noProof/>
            </w:rPr>
          </w:pPr>
          <w:ins w:id="644" w:author="Greg Hutchins" w:date="2018-12-09T16:31:00Z">
            <w:r w:rsidRPr="001F1564">
              <w:rPr>
                <w:b/>
                <w:bCs/>
                <w:noProof/>
                <w:sz w:val="24"/>
                <w:rPrChange w:id="645" w:author="Greg Hutchins" w:date="2018-12-09T16:43:00Z">
                  <w:rPr>
                    <w:b/>
                    <w:bCs/>
                    <w:noProof/>
                  </w:rPr>
                </w:rPrChange>
              </w:rPr>
              <w:fldChar w:fldCharType="end"/>
            </w:r>
          </w:ins>
        </w:p>
        <w:customXmlInsRangeStart w:id="646" w:author="Greg Hutchins" w:date="2018-12-09T16:31:00Z"/>
      </w:sdtContent>
    </w:sdt>
    <w:customXmlInsRangeEnd w:id="646"/>
    <w:p w14:paraId="12F5E415" w14:textId="2B1F7224" w:rsidR="00F542FD" w:rsidRPr="00F542FD" w:rsidRDefault="00F542FD">
      <w:pPr>
        <w:rPr>
          <w:ins w:id="647" w:author="Greg Hutchins" w:date="2018-12-09T16:33:00Z"/>
          <w:rPrChange w:id="648" w:author="Greg Hutchins" w:date="2018-12-09T16:33:00Z">
            <w:rPr>
              <w:ins w:id="649" w:author="Greg Hutchins" w:date="2018-12-09T16:33:00Z"/>
              <w:b/>
              <w:bCs/>
              <w:noProof/>
            </w:rPr>
          </w:rPrChange>
        </w:rPr>
      </w:pPr>
    </w:p>
    <w:p w14:paraId="706AAB50" w14:textId="473B0CE8" w:rsidR="00F542FD" w:rsidRDefault="00F542FD" w:rsidP="00F542FD">
      <w:pPr>
        <w:rPr>
          <w:ins w:id="650" w:author="Greg Hutchins" w:date="2018-12-09T16:33:00Z"/>
          <w:b/>
          <w:bCs/>
          <w:noProof/>
        </w:rPr>
      </w:pPr>
    </w:p>
    <w:p w14:paraId="3F6AE909" w14:textId="037AE66D" w:rsidR="00F542FD" w:rsidRDefault="00F542FD" w:rsidP="00F542FD">
      <w:pPr>
        <w:jc w:val="right"/>
        <w:rPr>
          <w:ins w:id="651" w:author="Greg Hutchins" w:date="2018-12-09T16:33:00Z"/>
        </w:rPr>
      </w:pPr>
    </w:p>
    <w:p w14:paraId="1CE68325" w14:textId="5241E7F9" w:rsidR="00F542FD" w:rsidRDefault="00F542FD" w:rsidP="00F542FD">
      <w:pPr>
        <w:jc w:val="right"/>
        <w:rPr>
          <w:ins w:id="652" w:author="Greg Hutchins" w:date="2018-12-09T16:33:00Z"/>
        </w:rPr>
      </w:pPr>
    </w:p>
    <w:p w14:paraId="456D2AE0" w14:textId="0812B10A" w:rsidR="00F542FD" w:rsidRDefault="00F542FD" w:rsidP="00F542FD">
      <w:pPr>
        <w:jc w:val="right"/>
        <w:rPr>
          <w:ins w:id="653" w:author="Greg Hutchins" w:date="2018-12-09T16:33:00Z"/>
        </w:rPr>
      </w:pPr>
    </w:p>
    <w:p w14:paraId="501E820E" w14:textId="3D70407B" w:rsidR="00F542FD" w:rsidRDefault="00F542FD" w:rsidP="00F542FD">
      <w:pPr>
        <w:jc w:val="right"/>
        <w:rPr>
          <w:ins w:id="654" w:author="Greg Hutchins" w:date="2018-12-09T16:33:00Z"/>
        </w:rPr>
      </w:pPr>
    </w:p>
    <w:p w14:paraId="16669005" w14:textId="77AFC16A" w:rsidR="00F542FD" w:rsidRDefault="00F542FD" w:rsidP="00F542FD">
      <w:pPr>
        <w:jc w:val="right"/>
        <w:rPr>
          <w:ins w:id="655" w:author="Greg Hutchins" w:date="2018-12-09T16:33:00Z"/>
        </w:rPr>
      </w:pPr>
    </w:p>
    <w:customXmlInsRangeStart w:id="656" w:author="Greg Hutchins" w:date="2018-12-09T16:34:00Z"/>
    <w:sdt>
      <w:sdtPr>
        <w:rPr>
          <w:rFonts w:asciiTheme="minorHAnsi" w:eastAsiaTheme="minorHAnsi" w:hAnsiTheme="minorHAnsi" w:cstheme="minorBidi"/>
          <w:color w:val="auto"/>
          <w:sz w:val="22"/>
          <w:szCs w:val="22"/>
        </w:rPr>
        <w:id w:val="-1103411642"/>
        <w:docPartObj>
          <w:docPartGallery w:val="Table of Contents"/>
          <w:docPartUnique/>
        </w:docPartObj>
      </w:sdtPr>
      <w:sdtEndPr>
        <w:rPr>
          <w:b/>
          <w:bCs/>
          <w:noProof/>
        </w:rPr>
      </w:sdtEndPr>
      <w:sdtContent>
        <w:customXmlInsRangeEnd w:id="656"/>
        <w:p w14:paraId="22DCD278" w14:textId="1C136873" w:rsidR="00F542FD" w:rsidRPr="00CE38E6" w:rsidRDefault="00F542FD" w:rsidP="00F542FD">
          <w:pPr>
            <w:pStyle w:val="TOCHeading"/>
            <w:jc w:val="center"/>
            <w:rPr>
              <w:ins w:id="657" w:author="Greg Hutchins" w:date="2018-12-09T16:34:00Z"/>
              <w:sz w:val="36"/>
              <w:rPrChange w:id="658" w:author="Greg Hutchins" w:date="2018-12-09T16:51:00Z">
                <w:rPr>
                  <w:ins w:id="659" w:author="Greg Hutchins" w:date="2018-12-09T16:34:00Z"/>
                </w:rPr>
              </w:rPrChange>
            </w:rPr>
          </w:pPr>
          <w:ins w:id="660" w:author="Greg Hutchins" w:date="2018-12-09T16:34:00Z">
            <w:r w:rsidRPr="00CE38E6">
              <w:rPr>
                <w:sz w:val="36"/>
                <w:rPrChange w:id="661" w:author="Greg Hutchins" w:date="2018-12-09T16:51:00Z">
                  <w:rPr/>
                </w:rPrChange>
              </w:rPr>
              <w:t>Table of Figures and Tables</w:t>
            </w:r>
          </w:ins>
        </w:p>
        <w:p w14:paraId="0C830237" w14:textId="72353E1B" w:rsidR="00F542FD" w:rsidRPr="001F1564" w:rsidRDefault="00F542FD">
          <w:pPr>
            <w:pStyle w:val="TOC1"/>
            <w:rPr>
              <w:ins w:id="662" w:author="Greg Hutchins" w:date="2018-12-09T16:34:00Z"/>
              <w:noProof/>
              <w:sz w:val="24"/>
              <w:rPrChange w:id="663" w:author="Greg Hutchins" w:date="2018-12-09T16:44:00Z">
                <w:rPr>
                  <w:ins w:id="664" w:author="Greg Hutchins" w:date="2018-12-09T16:34:00Z"/>
                  <w:noProof/>
                </w:rPr>
              </w:rPrChange>
            </w:rPr>
          </w:pPr>
          <w:ins w:id="665" w:author="Greg Hutchins" w:date="2018-12-09T16:34:00Z">
            <w:r>
              <w:rPr>
                <w:b/>
                <w:bCs/>
                <w:noProof/>
              </w:rPr>
              <w:fldChar w:fldCharType="begin"/>
            </w:r>
            <w:r>
              <w:rPr>
                <w:b/>
                <w:bCs/>
                <w:noProof/>
              </w:rPr>
              <w:instrText xml:space="preserve"> TOC \o "1-3" \h \z \u </w:instrText>
            </w:r>
            <w:r>
              <w:rPr>
                <w:b/>
                <w:bCs/>
                <w:noProof/>
              </w:rPr>
              <w:fldChar w:fldCharType="separate"/>
            </w:r>
            <w:r w:rsidRPr="001F1564">
              <w:rPr>
                <w:rStyle w:val="Hyperlink"/>
                <w:noProof/>
                <w:sz w:val="24"/>
                <w:rPrChange w:id="666" w:author="Greg Hutchins" w:date="2018-12-09T16:44:00Z">
                  <w:rPr>
                    <w:rStyle w:val="Hyperlink"/>
                    <w:noProof/>
                  </w:rPr>
                </w:rPrChange>
              </w:rPr>
              <w:fldChar w:fldCharType="begin"/>
            </w:r>
            <w:r w:rsidRPr="001F1564">
              <w:rPr>
                <w:rStyle w:val="Hyperlink"/>
                <w:noProof/>
                <w:sz w:val="24"/>
                <w:rPrChange w:id="667" w:author="Greg Hutchins" w:date="2018-12-09T16:44:00Z">
                  <w:rPr>
                    <w:rStyle w:val="Hyperlink"/>
                    <w:noProof/>
                  </w:rPr>
                </w:rPrChange>
              </w:rPr>
              <w:instrText xml:space="preserve"> </w:instrText>
            </w:r>
            <w:r w:rsidRPr="001F1564">
              <w:rPr>
                <w:noProof/>
                <w:sz w:val="24"/>
                <w:rPrChange w:id="668" w:author="Greg Hutchins" w:date="2018-12-09T16:44:00Z">
                  <w:rPr>
                    <w:noProof/>
                  </w:rPr>
                </w:rPrChange>
              </w:rPr>
              <w:instrText>HYPERLINK \l "_Toc532136416"</w:instrText>
            </w:r>
            <w:r w:rsidRPr="001F1564">
              <w:rPr>
                <w:rStyle w:val="Hyperlink"/>
                <w:noProof/>
                <w:sz w:val="24"/>
                <w:rPrChange w:id="669" w:author="Greg Hutchins" w:date="2018-12-09T16:44:00Z">
                  <w:rPr>
                    <w:rStyle w:val="Hyperlink"/>
                    <w:noProof/>
                  </w:rPr>
                </w:rPrChange>
              </w:rPr>
              <w:instrText xml:space="preserve"> </w:instrText>
            </w:r>
            <w:r w:rsidRPr="001F1564">
              <w:rPr>
                <w:rStyle w:val="Hyperlink"/>
                <w:noProof/>
                <w:sz w:val="24"/>
                <w:rPrChange w:id="670" w:author="Greg Hutchins" w:date="2018-12-09T16:44:00Z">
                  <w:rPr>
                    <w:rStyle w:val="Hyperlink"/>
                    <w:noProof/>
                  </w:rPr>
                </w:rPrChange>
              </w:rPr>
              <w:fldChar w:fldCharType="separate"/>
            </w:r>
          </w:ins>
          <w:ins w:id="671" w:author="Greg Hutchins" w:date="2018-12-09T16:35:00Z">
            <w:r w:rsidRPr="001F1564">
              <w:rPr>
                <w:rStyle w:val="Hyperlink"/>
                <w:rFonts w:cstheme="minorHAnsi"/>
                <w:noProof/>
                <w:sz w:val="24"/>
                <w:rPrChange w:id="672" w:author="Greg Hutchins" w:date="2018-12-09T16:44:00Z">
                  <w:rPr>
                    <w:rStyle w:val="Hyperlink"/>
                    <w:rFonts w:cstheme="minorHAnsi"/>
                    <w:noProof/>
                  </w:rPr>
                </w:rPrChange>
              </w:rPr>
              <w:t>The Triple Constraint</w:t>
            </w:r>
          </w:ins>
          <w:ins w:id="673" w:author="Greg Hutchins" w:date="2018-12-09T16:34:00Z">
            <w:r w:rsidRPr="001F1564">
              <w:rPr>
                <w:noProof/>
                <w:webHidden/>
                <w:sz w:val="24"/>
                <w:rPrChange w:id="674" w:author="Greg Hutchins" w:date="2018-12-09T16:44:00Z">
                  <w:rPr>
                    <w:noProof/>
                    <w:webHidden/>
                  </w:rPr>
                </w:rPrChange>
              </w:rPr>
              <w:tab/>
            </w:r>
          </w:ins>
          <w:ins w:id="675" w:author="Greg Hutchins" w:date="2018-12-09T16:54:00Z">
            <w:r w:rsidR="00CE38E6">
              <w:rPr>
                <w:noProof/>
                <w:webHidden/>
                <w:sz w:val="24"/>
              </w:rPr>
              <w:t>5</w:t>
            </w:r>
          </w:ins>
          <w:ins w:id="676" w:author="Greg Hutchins" w:date="2018-12-09T16:34:00Z">
            <w:r w:rsidRPr="001F1564">
              <w:rPr>
                <w:rStyle w:val="Hyperlink"/>
                <w:noProof/>
                <w:sz w:val="24"/>
                <w:rPrChange w:id="677" w:author="Greg Hutchins" w:date="2018-12-09T16:44:00Z">
                  <w:rPr>
                    <w:rStyle w:val="Hyperlink"/>
                    <w:noProof/>
                  </w:rPr>
                </w:rPrChange>
              </w:rPr>
              <w:fldChar w:fldCharType="end"/>
            </w:r>
          </w:ins>
        </w:p>
        <w:p w14:paraId="18F8A970" w14:textId="34D98BFE" w:rsidR="00F542FD" w:rsidRPr="001F1564" w:rsidRDefault="00F542FD">
          <w:pPr>
            <w:pStyle w:val="TOC1"/>
            <w:rPr>
              <w:ins w:id="678" w:author="Greg Hutchins" w:date="2018-12-09T16:34:00Z"/>
              <w:noProof/>
              <w:sz w:val="24"/>
              <w:rPrChange w:id="679" w:author="Greg Hutchins" w:date="2018-12-09T16:44:00Z">
                <w:rPr>
                  <w:ins w:id="680" w:author="Greg Hutchins" w:date="2018-12-09T16:34:00Z"/>
                  <w:noProof/>
                </w:rPr>
              </w:rPrChange>
            </w:rPr>
          </w:pPr>
          <w:ins w:id="681" w:author="Greg Hutchins" w:date="2018-12-09T16:34:00Z">
            <w:r w:rsidRPr="001F1564">
              <w:rPr>
                <w:rStyle w:val="Hyperlink"/>
                <w:noProof/>
                <w:sz w:val="24"/>
                <w:rPrChange w:id="682" w:author="Greg Hutchins" w:date="2018-12-09T16:44:00Z">
                  <w:rPr>
                    <w:rStyle w:val="Hyperlink"/>
                    <w:noProof/>
                  </w:rPr>
                </w:rPrChange>
              </w:rPr>
              <w:fldChar w:fldCharType="begin"/>
            </w:r>
            <w:r w:rsidRPr="001F1564">
              <w:rPr>
                <w:rStyle w:val="Hyperlink"/>
                <w:noProof/>
                <w:sz w:val="24"/>
                <w:rPrChange w:id="683" w:author="Greg Hutchins" w:date="2018-12-09T16:44:00Z">
                  <w:rPr>
                    <w:rStyle w:val="Hyperlink"/>
                    <w:noProof/>
                  </w:rPr>
                </w:rPrChange>
              </w:rPr>
              <w:instrText xml:space="preserve"> </w:instrText>
            </w:r>
            <w:r w:rsidRPr="001F1564">
              <w:rPr>
                <w:noProof/>
                <w:sz w:val="24"/>
                <w:rPrChange w:id="684" w:author="Greg Hutchins" w:date="2018-12-09T16:44:00Z">
                  <w:rPr>
                    <w:noProof/>
                  </w:rPr>
                </w:rPrChange>
              </w:rPr>
              <w:instrText>HYPERLINK \l "_Toc532136417"</w:instrText>
            </w:r>
            <w:r w:rsidRPr="001F1564">
              <w:rPr>
                <w:rStyle w:val="Hyperlink"/>
                <w:noProof/>
                <w:sz w:val="24"/>
                <w:rPrChange w:id="685" w:author="Greg Hutchins" w:date="2018-12-09T16:44:00Z">
                  <w:rPr>
                    <w:rStyle w:val="Hyperlink"/>
                    <w:noProof/>
                  </w:rPr>
                </w:rPrChange>
              </w:rPr>
              <w:instrText xml:space="preserve"> </w:instrText>
            </w:r>
            <w:r w:rsidRPr="001F1564">
              <w:rPr>
                <w:rStyle w:val="Hyperlink"/>
                <w:noProof/>
                <w:sz w:val="24"/>
                <w:rPrChange w:id="686" w:author="Greg Hutchins" w:date="2018-12-09T16:44:00Z">
                  <w:rPr>
                    <w:rStyle w:val="Hyperlink"/>
                    <w:noProof/>
                  </w:rPr>
                </w:rPrChange>
              </w:rPr>
              <w:fldChar w:fldCharType="separate"/>
            </w:r>
          </w:ins>
          <w:ins w:id="687" w:author="Greg Hutchins" w:date="2018-12-09T16:35:00Z">
            <w:r w:rsidRPr="001F1564">
              <w:rPr>
                <w:rStyle w:val="Hyperlink"/>
                <w:rFonts w:cstheme="minorHAnsi"/>
                <w:noProof/>
                <w:sz w:val="24"/>
                <w:rPrChange w:id="688" w:author="Greg Hutchins" w:date="2018-12-09T16:44:00Z">
                  <w:rPr>
                    <w:rStyle w:val="Hyperlink"/>
                    <w:rFonts w:cstheme="minorHAnsi"/>
                    <w:noProof/>
                  </w:rPr>
                </w:rPrChange>
              </w:rPr>
              <w:t>Project Priority Matrix</w:t>
            </w:r>
          </w:ins>
          <w:ins w:id="689" w:author="Greg Hutchins" w:date="2018-12-09T16:34:00Z">
            <w:r w:rsidRPr="001F1564">
              <w:rPr>
                <w:noProof/>
                <w:webHidden/>
                <w:sz w:val="24"/>
                <w:rPrChange w:id="690" w:author="Greg Hutchins" w:date="2018-12-09T16:44:00Z">
                  <w:rPr>
                    <w:noProof/>
                    <w:webHidden/>
                  </w:rPr>
                </w:rPrChange>
              </w:rPr>
              <w:tab/>
            </w:r>
          </w:ins>
          <w:ins w:id="691" w:author="Greg Hutchins" w:date="2018-12-09T16:54:00Z">
            <w:r w:rsidR="00CE38E6">
              <w:rPr>
                <w:noProof/>
                <w:webHidden/>
                <w:sz w:val="24"/>
              </w:rPr>
              <w:t>6</w:t>
            </w:r>
          </w:ins>
          <w:ins w:id="692" w:author="Greg Hutchins" w:date="2018-12-09T16:34:00Z">
            <w:r w:rsidRPr="001F1564">
              <w:rPr>
                <w:rStyle w:val="Hyperlink"/>
                <w:noProof/>
                <w:sz w:val="24"/>
                <w:rPrChange w:id="693" w:author="Greg Hutchins" w:date="2018-12-09T16:44:00Z">
                  <w:rPr>
                    <w:rStyle w:val="Hyperlink"/>
                    <w:noProof/>
                  </w:rPr>
                </w:rPrChange>
              </w:rPr>
              <w:fldChar w:fldCharType="end"/>
            </w:r>
          </w:ins>
        </w:p>
        <w:p w14:paraId="1688DCAC" w14:textId="72D920DD" w:rsidR="00F542FD" w:rsidRPr="001F1564" w:rsidRDefault="00F542FD">
          <w:pPr>
            <w:pStyle w:val="TOC1"/>
            <w:rPr>
              <w:ins w:id="694" w:author="Greg Hutchins" w:date="2018-12-09T16:34:00Z"/>
              <w:noProof/>
              <w:sz w:val="24"/>
              <w:rPrChange w:id="695" w:author="Greg Hutchins" w:date="2018-12-09T16:44:00Z">
                <w:rPr>
                  <w:ins w:id="696" w:author="Greg Hutchins" w:date="2018-12-09T16:34:00Z"/>
                  <w:noProof/>
                </w:rPr>
              </w:rPrChange>
            </w:rPr>
          </w:pPr>
          <w:ins w:id="697" w:author="Greg Hutchins" w:date="2018-12-09T16:34:00Z">
            <w:r w:rsidRPr="001F1564">
              <w:rPr>
                <w:rStyle w:val="Hyperlink"/>
                <w:noProof/>
                <w:sz w:val="24"/>
                <w:rPrChange w:id="698" w:author="Greg Hutchins" w:date="2018-12-09T16:44:00Z">
                  <w:rPr>
                    <w:rStyle w:val="Hyperlink"/>
                    <w:noProof/>
                  </w:rPr>
                </w:rPrChange>
              </w:rPr>
              <w:fldChar w:fldCharType="begin"/>
            </w:r>
            <w:r w:rsidRPr="001F1564">
              <w:rPr>
                <w:rStyle w:val="Hyperlink"/>
                <w:noProof/>
                <w:sz w:val="24"/>
                <w:rPrChange w:id="699" w:author="Greg Hutchins" w:date="2018-12-09T16:44:00Z">
                  <w:rPr>
                    <w:rStyle w:val="Hyperlink"/>
                    <w:noProof/>
                  </w:rPr>
                </w:rPrChange>
              </w:rPr>
              <w:instrText xml:space="preserve"> </w:instrText>
            </w:r>
            <w:r w:rsidRPr="001F1564">
              <w:rPr>
                <w:noProof/>
                <w:sz w:val="24"/>
                <w:rPrChange w:id="700" w:author="Greg Hutchins" w:date="2018-12-09T16:44:00Z">
                  <w:rPr>
                    <w:noProof/>
                  </w:rPr>
                </w:rPrChange>
              </w:rPr>
              <w:instrText>HYPERLINK \l "_Toc532136425"</w:instrText>
            </w:r>
            <w:r w:rsidRPr="001F1564">
              <w:rPr>
                <w:rStyle w:val="Hyperlink"/>
                <w:noProof/>
                <w:sz w:val="24"/>
                <w:rPrChange w:id="701" w:author="Greg Hutchins" w:date="2018-12-09T16:44:00Z">
                  <w:rPr>
                    <w:rStyle w:val="Hyperlink"/>
                    <w:noProof/>
                  </w:rPr>
                </w:rPrChange>
              </w:rPr>
              <w:instrText xml:space="preserve"> </w:instrText>
            </w:r>
            <w:r w:rsidRPr="001F1564">
              <w:rPr>
                <w:rStyle w:val="Hyperlink"/>
                <w:noProof/>
                <w:sz w:val="24"/>
                <w:rPrChange w:id="702" w:author="Greg Hutchins" w:date="2018-12-09T16:44:00Z">
                  <w:rPr>
                    <w:rStyle w:val="Hyperlink"/>
                    <w:noProof/>
                  </w:rPr>
                </w:rPrChange>
              </w:rPr>
              <w:fldChar w:fldCharType="separate"/>
            </w:r>
          </w:ins>
          <w:ins w:id="703" w:author="Greg Hutchins" w:date="2018-12-09T16:35:00Z">
            <w:r w:rsidRPr="001F1564">
              <w:rPr>
                <w:rStyle w:val="Hyperlink"/>
                <w:noProof/>
                <w:sz w:val="24"/>
                <w:rPrChange w:id="704" w:author="Greg Hutchins" w:date="2018-12-09T16:44:00Z">
                  <w:rPr>
                    <w:rStyle w:val="Hyperlink"/>
                    <w:noProof/>
                  </w:rPr>
                </w:rPrChange>
              </w:rPr>
              <w:t>Conveyor</w:t>
            </w:r>
          </w:ins>
          <w:ins w:id="705" w:author="Greg Hutchins" w:date="2018-12-09T16:36:00Z">
            <w:r w:rsidRPr="001F1564">
              <w:rPr>
                <w:rStyle w:val="Hyperlink"/>
                <w:noProof/>
                <w:sz w:val="24"/>
                <w:rPrChange w:id="706" w:author="Greg Hutchins" w:date="2018-12-09T16:44:00Z">
                  <w:rPr>
                    <w:rStyle w:val="Hyperlink"/>
                    <w:noProof/>
                  </w:rPr>
                </w:rPrChange>
              </w:rPr>
              <w:t xml:space="preserve"> Belt WBS</w:t>
            </w:r>
          </w:ins>
          <w:ins w:id="707" w:author="Greg Hutchins" w:date="2018-12-09T16:34:00Z">
            <w:r w:rsidRPr="001F1564">
              <w:rPr>
                <w:noProof/>
                <w:webHidden/>
                <w:sz w:val="24"/>
                <w:rPrChange w:id="708" w:author="Greg Hutchins" w:date="2018-12-09T16:44:00Z">
                  <w:rPr>
                    <w:noProof/>
                    <w:webHidden/>
                  </w:rPr>
                </w:rPrChange>
              </w:rPr>
              <w:tab/>
            </w:r>
            <w:r w:rsidRPr="001F1564">
              <w:rPr>
                <w:noProof/>
                <w:webHidden/>
                <w:sz w:val="24"/>
                <w:rPrChange w:id="709" w:author="Greg Hutchins" w:date="2018-12-09T16:44:00Z">
                  <w:rPr>
                    <w:noProof/>
                    <w:webHidden/>
                  </w:rPr>
                </w:rPrChange>
              </w:rPr>
              <w:fldChar w:fldCharType="begin"/>
            </w:r>
            <w:r w:rsidRPr="001F1564">
              <w:rPr>
                <w:noProof/>
                <w:webHidden/>
                <w:sz w:val="24"/>
                <w:rPrChange w:id="710" w:author="Greg Hutchins" w:date="2018-12-09T16:44:00Z">
                  <w:rPr>
                    <w:noProof/>
                    <w:webHidden/>
                  </w:rPr>
                </w:rPrChange>
              </w:rPr>
              <w:instrText xml:space="preserve"> PAGEREF _Toc532136425 \h </w:instrText>
            </w:r>
          </w:ins>
          <w:r w:rsidRPr="001F1564">
            <w:rPr>
              <w:noProof/>
              <w:webHidden/>
              <w:sz w:val="24"/>
              <w:rPrChange w:id="711" w:author="Greg Hutchins" w:date="2018-12-09T16:44:00Z">
                <w:rPr>
                  <w:noProof/>
                  <w:webHidden/>
                  <w:sz w:val="24"/>
                </w:rPr>
              </w:rPrChange>
            </w:rPr>
          </w:r>
          <w:ins w:id="712" w:author="Greg Hutchins" w:date="2018-12-09T16:34:00Z">
            <w:r w:rsidRPr="001F1564">
              <w:rPr>
                <w:noProof/>
                <w:webHidden/>
                <w:sz w:val="24"/>
                <w:rPrChange w:id="713" w:author="Greg Hutchins" w:date="2018-12-09T16:44:00Z">
                  <w:rPr>
                    <w:noProof/>
                    <w:webHidden/>
                  </w:rPr>
                </w:rPrChange>
              </w:rPr>
              <w:fldChar w:fldCharType="separate"/>
            </w:r>
            <w:r w:rsidRPr="001F1564">
              <w:rPr>
                <w:noProof/>
                <w:webHidden/>
                <w:sz w:val="24"/>
                <w:rPrChange w:id="714" w:author="Greg Hutchins" w:date="2018-12-09T16:44:00Z">
                  <w:rPr>
                    <w:noProof/>
                    <w:webHidden/>
                  </w:rPr>
                </w:rPrChange>
              </w:rPr>
              <w:t>6</w:t>
            </w:r>
            <w:r w:rsidRPr="001F1564">
              <w:rPr>
                <w:noProof/>
                <w:webHidden/>
                <w:sz w:val="24"/>
                <w:rPrChange w:id="715" w:author="Greg Hutchins" w:date="2018-12-09T16:44:00Z">
                  <w:rPr>
                    <w:noProof/>
                    <w:webHidden/>
                  </w:rPr>
                </w:rPrChange>
              </w:rPr>
              <w:fldChar w:fldCharType="end"/>
            </w:r>
            <w:r w:rsidRPr="001F1564">
              <w:rPr>
                <w:rStyle w:val="Hyperlink"/>
                <w:noProof/>
                <w:sz w:val="24"/>
                <w:rPrChange w:id="716" w:author="Greg Hutchins" w:date="2018-12-09T16:44:00Z">
                  <w:rPr>
                    <w:rStyle w:val="Hyperlink"/>
                    <w:noProof/>
                  </w:rPr>
                </w:rPrChange>
              </w:rPr>
              <w:fldChar w:fldCharType="end"/>
            </w:r>
          </w:ins>
        </w:p>
        <w:p w14:paraId="1B8661B1" w14:textId="599F9BE1" w:rsidR="00F542FD" w:rsidRPr="001F1564" w:rsidRDefault="00F542FD">
          <w:pPr>
            <w:pStyle w:val="TOC1"/>
            <w:rPr>
              <w:ins w:id="717" w:author="Greg Hutchins" w:date="2018-12-09T16:34:00Z"/>
              <w:noProof/>
              <w:sz w:val="24"/>
              <w:rPrChange w:id="718" w:author="Greg Hutchins" w:date="2018-12-09T16:44:00Z">
                <w:rPr>
                  <w:ins w:id="719" w:author="Greg Hutchins" w:date="2018-12-09T16:34:00Z"/>
                  <w:noProof/>
                </w:rPr>
              </w:rPrChange>
            </w:rPr>
          </w:pPr>
          <w:ins w:id="720" w:author="Greg Hutchins" w:date="2018-12-09T16:34:00Z">
            <w:r w:rsidRPr="001F1564">
              <w:rPr>
                <w:rStyle w:val="Hyperlink"/>
                <w:noProof/>
                <w:sz w:val="24"/>
                <w:rPrChange w:id="721" w:author="Greg Hutchins" w:date="2018-12-09T16:44:00Z">
                  <w:rPr>
                    <w:rStyle w:val="Hyperlink"/>
                    <w:noProof/>
                  </w:rPr>
                </w:rPrChange>
              </w:rPr>
              <w:fldChar w:fldCharType="begin"/>
            </w:r>
            <w:r w:rsidRPr="001F1564">
              <w:rPr>
                <w:rStyle w:val="Hyperlink"/>
                <w:noProof/>
                <w:sz w:val="24"/>
                <w:rPrChange w:id="722" w:author="Greg Hutchins" w:date="2018-12-09T16:44:00Z">
                  <w:rPr>
                    <w:rStyle w:val="Hyperlink"/>
                    <w:noProof/>
                  </w:rPr>
                </w:rPrChange>
              </w:rPr>
              <w:instrText xml:space="preserve"> </w:instrText>
            </w:r>
            <w:r w:rsidRPr="001F1564">
              <w:rPr>
                <w:noProof/>
                <w:sz w:val="24"/>
                <w:rPrChange w:id="723" w:author="Greg Hutchins" w:date="2018-12-09T16:44:00Z">
                  <w:rPr>
                    <w:noProof/>
                  </w:rPr>
                </w:rPrChange>
              </w:rPr>
              <w:instrText>HYPERLINK \l "_Toc532136426"</w:instrText>
            </w:r>
            <w:r w:rsidRPr="001F1564">
              <w:rPr>
                <w:rStyle w:val="Hyperlink"/>
                <w:noProof/>
                <w:sz w:val="24"/>
                <w:rPrChange w:id="724" w:author="Greg Hutchins" w:date="2018-12-09T16:44:00Z">
                  <w:rPr>
                    <w:rStyle w:val="Hyperlink"/>
                    <w:noProof/>
                  </w:rPr>
                </w:rPrChange>
              </w:rPr>
              <w:instrText xml:space="preserve"> </w:instrText>
            </w:r>
            <w:r w:rsidRPr="001F1564">
              <w:rPr>
                <w:rStyle w:val="Hyperlink"/>
                <w:noProof/>
                <w:sz w:val="24"/>
                <w:rPrChange w:id="725" w:author="Greg Hutchins" w:date="2018-12-09T16:44:00Z">
                  <w:rPr>
                    <w:rStyle w:val="Hyperlink"/>
                    <w:noProof/>
                  </w:rPr>
                </w:rPrChange>
              </w:rPr>
              <w:fldChar w:fldCharType="separate"/>
            </w:r>
          </w:ins>
          <w:ins w:id="726" w:author="Greg Hutchins" w:date="2018-12-09T16:36:00Z">
            <w:r w:rsidRPr="001F1564">
              <w:rPr>
                <w:rStyle w:val="Hyperlink"/>
                <w:noProof/>
                <w:sz w:val="24"/>
                <w:rPrChange w:id="727" w:author="Greg Hutchins" w:date="2018-12-09T16:44:00Z">
                  <w:rPr>
                    <w:rStyle w:val="Hyperlink"/>
                    <w:noProof/>
                  </w:rPr>
                </w:rPrChange>
              </w:rPr>
              <w:t>WBS of Conveyor Belt in MS Project</w:t>
            </w:r>
          </w:ins>
          <w:ins w:id="728" w:author="Greg Hutchins" w:date="2018-12-09T16:34:00Z">
            <w:r w:rsidRPr="001F1564">
              <w:rPr>
                <w:noProof/>
                <w:webHidden/>
                <w:sz w:val="24"/>
                <w:rPrChange w:id="729" w:author="Greg Hutchins" w:date="2018-12-09T16:44:00Z">
                  <w:rPr>
                    <w:noProof/>
                    <w:webHidden/>
                  </w:rPr>
                </w:rPrChange>
              </w:rPr>
              <w:tab/>
            </w:r>
          </w:ins>
          <w:ins w:id="730" w:author="Greg Hutchins" w:date="2018-12-09T16:54:00Z">
            <w:r w:rsidR="00CE38E6">
              <w:rPr>
                <w:noProof/>
                <w:webHidden/>
                <w:sz w:val="24"/>
              </w:rPr>
              <w:t>7</w:t>
            </w:r>
          </w:ins>
          <w:ins w:id="731" w:author="Greg Hutchins" w:date="2018-12-09T16:34:00Z">
            <w:r w:rsidRPr="001F1564">
              <w:rPr>
                <w:rStyle w:val="Hyperlink"/>
                <w:noProof/>
                <w:sz w:val="24"/>
                <w:rPrChange w:id="732" w:author="Greg Hutchins" w:date="2018-12-09T16:44:00Z">
                  <w:rPr>
                    <w:rStyle w:val="Hyperlink"/>
                    <w:noProof/>
                  </w:rPr>
                </w:rPrChange>
              </w:rPr>
              <w:fldChar w:fldCharType="end"/>
            </w:r>
          </w:ins>
        </w:p>
        <w:p w14:paraId="0D5E876A" w14:textId="404A3D4C" w:rsidR="00F542FD" w:rsidRPr="001F1564" w:rsidRDefault="00F542FD">
          <w:pPr>
            <w:pStyle w:val="TOC1"/>
            <w:rPr>
              <w:ins w:id="733" w:author="Greg Hutchins" w:date="2018-12-09T16:34:00Z"/>
              <w:noProof/>
              <w:sz w:val="24"/>
              <w:rPrChange w:id="734" w:author="Greg Hutchins" w:date="2018-12-09T16:44:00Z">
                <w:rPr>
                  <w:ins w:id="735" w:author="Greg Hutchins" w:date="2018-12-09T16:34:00Z"/>
                  <w:noProof/>
                </w:rPr>
              </w:rPrChange>
            </w:rPr>
          </w:pPr>
          <w:ins w:id="736" w:author="Greg Hutchins" w:date="2018-12-09T16:34:00Z">
            <w:r w:rsidRPr="001F1564">
              <w:rPr>
                <w:rStyle w:val="Hyperlink"/>
                <w:noProof/>
                <w:sz w:val="24"/>
                <w:rPrChange w:id="737" w:author="Greg Hutchins" w:date="2018-12-09T16:44:00Z">
                  <w:rPr>
                    <w:rStyle w:val="Hyperlink"/>
                    <w:noProof/>
                  </w:rPr>
                </w:rPrChange>
              </w:rPr>
              <w:fldChar w:fldCharType="begin"/>
            </w:r>
            <w:r w:rsidRPr="001F1564">
              <w:rPr>
                <w:rStyle w:val="Hyperlink"/>
                <w:noProof/>
                <w:sz w:val="24"/>
                <w:rPrChange w:id="738" w:author="Greg Hutchins" w:date="2018-12-09T16:44:00Z">
                  <w:rPr>
                    <w:rStyle w:val="Hyperlink"/>
                    <w:noProof/>
                  </w:rPr>
                </w:rPrChange>
              </w:rPr>
              <w:instrText xml:space="preserve"> </w:instrText>
            </w:r>
            <w:r w:rsidRPr="001F1564">
              <w:rPr>
                <w:noProof/>
                <w:sz w:val="24"/>
                <w:rPrChange w:id="739" w:author="Greg Hutchins" w:date="2018-12-09T16:44:00Z">
                  <w:rPr>
                    <w:noProof/>
                  </w:rPr>
                </w:rPrChange>
              </w:rPr>
              <w:instrText>HYPERLINK \l "_Toc532136431"</w:instrText>
            </w:r>
            <w:r w:rsidRPr="001F1564">
              <w:rPr>
                <w:rStyle w:val="Hyperlink"/>
                <w:noProof/>
                <w:sz w:val="24"/>
                <w:rPrChange w:id="740" w:author="Greg Hutchins" w:date="2018-12-09T16:44:00Z">
                  <w:rPr>
                    <w:rStyle w:val="Hyperlink"/>
                    <w:noProof/>
                  </w:rPr>
                </w:rPrChange>
              </w:rPr>
              <w:instrText xml:space="preserve"> </w:instrText>
            </w:r>
            <w:r w:rsidRPr="001F1564">
              <w:rPr>
                <w:rStyle w:val="Hyperlink"/>
                <w:noProof/>
                <w:sz w:val="24"/>
                <w:rPrChange w:id="741" w:author="Greg Hutchins" w:date="2018-12-09T16:44:00Z">
                  <w:rPr>
                    <w:rStyle w:val="Hyperlink"/>
                    <w:noProof/>
                  </w:rPr>
                </w:rPrChange>
              </w:rPr>
              <w:fldChar w:fldCharType="separate"/>
            </w:r>
          </w:ins>
          <w:ins w:id="742" w:author="Greg Hutchins" w:date="2018-12-09T16:40:00Z">
            <w:r w:rsidR="001F1564" w:rsidRPr="001F1564">
              <w:rPr>
                <w:rStyle w:val="Hyperlink"/>
                <w:noProof/>
                <w:sz w:val="24"/>
                <w:rPrChange w:id="743" w:author="Greg Hutchins" w:date="2018-12-09T16:44:00Z">
                  <w:rPr>
                    <w:rStyle w:val="Hyperlink"/>
                    <w:noProof/>
                  </w:rPr>
                </w:rPrChange>
              </w:rPr>
              <w:t>Advantages and Disadvantages to the Network Diagram and Gantt Chart</w:t>
            </w:r>
          </w:ins>
          <w:ins w:id="744" w:author="Greg Hutchins" w:date="2018-12-09T16:34:00Z">
            <w:r w:rsidRPr="001F1564">
              <w:rPr>
                <w:noProof/>
                <w:webHidden/>
                <w:sz w:val="24"/>
                <w:rPrChange w:id="745" w:author="Greg Hutchins" w:date="2018-12-09T16:44:00Z">
                  <w:rPr>
                    <w:noProof/>
                    <w:webHidden/>
                  </w:rPr>
                </w:rPrChange>
              </w:rPr>
              <w:tab/>
            </w:r>
          </w:ins>
          <w:ins w:id="746" w:author="Greg Hutchins" w:date="2018-12-09T16:54:00Z">
            <w:r w:rsidR="00CE38E6">
              <w:rPr>
                <w:noProof/>
                <w:webHidden/>
                <w:sz w:val="24"/>
              </w:rPr>
              <w:t>8</w:t>
            </w:r>
          </w:ins>
          <w:ins w:id="747" w:author="Greg Hutchins" w:date="2018-12-09T16:34:00Z">
            <w:r w:rsidRPr="001F1564">
              <w:rPr>
                <w:rStyle w:val="Hyperlink"/>
                <w:noProof/>
                <w:sz w:val="24"/>
                <w:rPrChange w:id="748" w:author="Greg Hutchins" w:date="2018-12-09T16:44:00Z">
                  <w:rPr>
                    <w:rStyle w:val="Hyperlink"/>
                    <w:noProof/>
                  </w:rPr>
                </w:rPrChange>
              </w:rPr>
              <w:fldChar w:fldCharType="end"/>
            </w:r>
          </w:ins>
        </w:p>
        <w:p w14:paraId="0A6C8892" w14:textId="562AF405" w:rsidR="00F542FD" w:rsidRPr="001F1564" w:rsidRDefault="00F542FD">
          <w:pPr>
            <w:pStyle w:val="TOC1"/>
            <w:rPr>
              <w:ins w:id="749" w:author="Greg Hutchins" w:date="2018-12-09T16:38:00Z"/>
              <w:noProof/>
              <w:color w:val="0563C1" w:themeColor="hyperlink"/>
              <w:sz w:val="24"/>
              <w:u w:val="single"/>
              <w:rPrChange w:id="750" w:author="Greg Hutchins" w:date="2018-12-09T16:44:00Z">
                <w:rPr>
                  <w:ins w:id="751" w:author="Greg Hutchins" w:date="2018-12-09T16:38:00Z"/>
                </w:rPr>
              </w:rPrChange>
            </w:rPr>
          </w:pPr>
          <w:ins w:id="752" w:author="Greg Hutchins" w:date="2018-12-09T16:34:00Z">
            <w:r w:rsidRPr="001F1564">
              <w:rPr>
                <w:rStyle w:val="Hyperlink"/>
                <w:noProof/>
                <w:sz w:val="24"/>
                <w:rPrChange w:id="753" w:author="Greg Hutchins" w:date="2018-12-09T16:44:00Z">
                  <w:rPr>
                    <w:rStyle w:val="Hyperlink"/>
                    <w:noProof/>
                  </w:rPr>
                </w:rPrChange>
              </w:rPr>
              <w:fldChar w:fldCharType="begin"/>
            </w:r>
            <w:r w:rsidRPr="001F1564">
              <w:rPr>
                <w:rStyle w:val="Hyperlink"/>
                <w:noProof/>
                <w:sz w:val="24"/>
                <w:rPrChange w:id="754" w:author="Greg Hutchins" w:date="2018-12-09T16:44:00Z">
                  <w:rPr>
                    <w:rStyle w:val="Hyperlink"/>
                    <w:noProof/>
                  </w:rPr>
                </w:rPrChange>
              </w:rPr>
              <w:instrText xml:space="preserve"> </w:instrText>
            </w:r>
            <w:r w:rsidRPr="001F1564">
              <w:rPr>
                <w:noProof/>
                <w:sz w:val="24"/>
                <w:rPrChange w:id="755" w:author="Greg Hutchins" w:date="2018-12-09T16:44:00Z">
                  <w:rPr>
                    <w:noProof/>
                  </w:rPr>
                </w:rPrChange>
              </w:rPr>
              <w:instrText>HYPERLINK \l "_Toc532136432"</w:instrText>
            </w:r>
            <w:r w:rsidRPr="001F1564">
              <w:rPr>
                <w:rStyle w:val="Hyperlink"/>
                <w:noProof/>
                <w:sz w:val="24"/>
                <w:rPrChange w:id="756" w:author="Greg Hutchins" w:date="2018-12-09T16:44:00Z">
                  <w:rPr>
                    <w:rStyle w:val="Hyperlink"/>
                    <w:noProof/>
                  </w:rPr>
                </w:rPrChange>
              </w:rPr>
              <w:instrText xml:space="preserve"> </w:instrText>
            </w:r>
            <w:r w:rsidRPr="001F1564">
              <w:rPr>
                <w:rStyle w:val="Hyperlink"/>
                <w:noProof/>
                <w:sz w:val="24"/>
                <w:rPrChange w:id="757" w:author="Greg Hutchins" w:date="2018-12-09T16:44:00Z">
                  <w:rPr>
                    <w:rStyle w:val="Hyperlink"/>
                    <w:noProof/>
                  </w:rPr>
                </w:rPrChange>
              </w:rPr>
              <w:fldChar w:fldCharType="separate"/>
            </w:r>
          </w:ins>
          <w:ins w:id="758" w:author="Greg Hutchins" w:date="2018-12-09T16:40:00Z">
            <w:r w:rsidR="001F1564" w:rsidRPr="001F1564">
              <w:rPr>
                <w:rStyle w:val="Hyperlink"/>
                <w:noProof/>
                <w:sz w:val="24"/>
                <w:rPrChange w:id="759" w:author="Greg Hutchins" w:date="2018-12-09T16:44:00Z">
                  <w:rPr>
                    <w:rStyle w:val="Hyperlink"/>
                    <w:noProof/>
                  </w:rPr>
                </w:rPrChange>
              </w:rPr>
              <w:t>Critical Path</w:t>
            </w:r>
          </w:ins>
          <w:ins w:id="760" w:author="Greg Hutchins" w:date="2018-12-09T16:34:00Z">
            <w:r w:rsidRPr="001F1564">
              <w:rPr>
                <w:noProof/>
                <w:webHidden/>
                <w:sz w:val="24"/>
                <w:rPrChange w:id="761" w:author="Greg Hutchins" w:date="2018-12-09T16:44:00Z">
                  <w:rPr>
                    <w:noProof/>
                    <w:webHidden/>
                  </w:rPr>
                </w:rPrChange>
              </w:rPr>
              <w:tab/>
            </w:r>
          </w:ins>
          <w:ins w:id="762" w:author="Greg Hutchins" w:date="2018-12-09T16:54:00Z">
            <w:r w:rsidR="00CE38E6">
              <w:rPr>
                <w:noProof/>
                <w:webHidden/>
                <w:sz w:val="24"/>
              </w:rPr>
              <w:t>8</w:t>
            </w:r>
          </w:ins>
          <w:ins w:id="763" w:author="Greg Hutchins" w:date="2018-12-09T16:34:00Z">
            <w:r w:rsidRPr="001F1564">
              <w:rPr>
                <w:rStyle w:val="Hyperlink"/>
                <w:noProof/>
                <w:sz w:val="24"/>
                <w:rPrChange w:id="764" w:author="Greg Hutchins" w:date="2018-12-09T16:44:00Z">
                  <w:rPr>
                    <w:rStyle w:val="Hyperlink"/>
                    <w:noProof/>
                  </w:rPr>
                </w:rPrChange>
              </w:rPr>
              <w:fldChar w:fldCharType="end"/>
            </w:r>
          </w:ins>
        </w:p>
        <w:p w14:paraId="35398DD9" w14:textId="5FF48D52" w:rsidR="00F542FD" w:rsidRPr="001F1564" w:rsidRDefault="001F1564">
          <w:pPr>
            <w:pStyle w:val="TOC1"/>
            <w:rPr>
              <w:ins w:id="765" w:author="Greg Hutchins" w:date="2018-12-09T16:34:00Z"/>
              <w:rStyle w:val="Hyperlink"/>
              <w:noProof/>
              <w:sz w:val="24"/>
              <w:rPrChange w:id="766" w:author="Greg Hutchins" w:date="2018-12-09T16:44:00Z">
                <w:rPr>
                  <w:ins w:id="767" w:author="Greg Hutchins" w:date="2018-12-09T16:34:00Z"/>
                  <w:rStyle w:val="Hyperlink"/>
                  <w:noProof/>
                </w:rPr>
              </w:rPrChange>
            </w:rPr>
          </w:pPr>
          <w:ins w:id="768" w:author="Greg Hutchins" w:date="2018-12-09T16:40:00Z">
            <w:r w:rsidRPr="001F1564">
              <w:rPr>
                <w:sz w:val="24"/>
                <w:rPrChange w:id="769" w:author="Greg Hutchins" w:date="2018-12-09T16:44:00Z">
                  <w:rPr>
                    <w:color w:val="0563C1" w:themeColor="hyperlink"/>
                    <w:u w:val="single"/>
                  </w:rPr>
                </w:rPrChange>
              </w:rPr>
              <w:t>Risk Severity Matrix</w:t>
            </w:r>
          </w:ins>
          <w:ins w:id="770" w:author="Greg Hutchins" w:date="2018-12-09T16:34:00Z">
            <w:r w:rsidR="00F542FD" w:rsidRPr="001F1564">
              <w:rPr>
                <w:rStyle w:val="Hyperlink"/>
                <w:noProof/>
                <w:sz w:val="24"/>
                <w:rPrChange w:id="771" w:author="Greg Hutchins" w:date="2018-12-09T16:44:00Z">
                  <w:rPr>
                    <w:rStyle w:val="Hyperlink"/>
                    <w:noProof/>
                  </w:rPr>
                </w:rPrChange>
              </w:rPr>
              <w:fldChar w:fldCharType="begin"/>
            </w:r>
            <w:r w:rsidR="00F542FD" w:rsidRPr="001F1564">
              <w:rPr>
                <w:rStyle w:val="Hyperlink"/>
                <w:noProof/>
                <w:sz w:val="24"/>
                <w:rPrChange w:id="772" w:author="Greg Hutchins" w:date="2018-12-09T16:44:00Z">
                  <w:rPr>
                    <w:rStyle w:val="Hyperlink"/>
                    <w:noProof/>
                  </w:rPr>
                </w:rPrChange>
              </w:rPr>
              <w:instrText xml:space="preserve"> </w:instrText>
            </w:r>
            <w:r w:rsidR="00F542FD" w:rsidRPr="001F1564">
              <w:rPr>
                <w:noProof/>
                <w:sz w:val="24"/>
                <w:rPrChange w:id="773" w:author="Greg Hutchins" w:date="2018-12-09T16:44:00Z">
                  <w:rPr>
                    <w:noProof/>
                  </w:rPr>
                </w:rPrChange>
              </w:rPr>
              <w:instrText>HYPERLINK \l "_Toc532136432"</w:instrText>
            </w:r>
            <w:r w:rsidR="00F542FD" w:rsidRPr="001F1564">
              <w:rPr>
                <w:rStyle w:val="Hyperlink"/>
                <w:noProof/>
                <w:sz w:val="24"/>
                <w:rPrChange w:id="774" w:author="Greg Hutchins" w:date="2018-12-09T16:44:00Z">
                  <w:rPr>
                    <w:rStyle w:val="Hyperlink"/>
                    <w:noProof/>
                  </w:rPr>
                </w:rPrChange>
              </w:rPr>
              <w:instrText xml:space="preserve"> </w:instrText>
            </w:r>
            <w:r w:rsidR="00F542FD" w:rsidRPr="001F1564">
              <w:rPr>
                <w:rStyle w:val="Hyperlink"/>
                <w:noProof/>
                <w:sz w:val="24"/>
                <w:rPrChange w:id="775" w:author="Greg Hutchins" w:date="2018-12-09T16:44:00Z">
                  <w:rPr>
                    <w:rStyle w:val="Hyperlink"/>
                    <w:noProof/>
                  </w:rPr>
                </w:rPrChange>
              </w:rPr>
              <w:fldChar w:fldCharType="separate"/>
            </w:r>
            <w:r w:rsidR="00F542FD" w:rsidRPr="001F1564">
              <w:rPr>
                <w:noProof/>
                <w:webHidden/>
                <w:sz w:val="24"/>
                <w:rPrChange w:id="776" w:author="Greg Hutchins" w:date="2018-12-09T16:44:00Z">
                  <w:rPr>
                    <w:noProof/>
                    <w:webHidden/>
                  </w:rPr>
                </w:rPrChange>
              </w:rPr>
              <w:tab/>
            </w:r>
          </w:ins>
          <w:ins w:id="777" w:author="Greg Hutchins" w:date="2018-12-09T16:55:00Z">
            <w:r w:rsidR="00CE38E6">
              <w:rPr>
                <w:noProof/>
                <w:webHidden/>
                <w:sz w:val="24"/>
              </w:rPr>
              <w:t>9</w:t>
            </w:r>
          </w:ins>
          <w:ins w:id="778" w:author="Greg Hutchins" w:date="2018-12-09T16:34:00Z">
            <w:r w:rsidR="00F542FD" w:rsidRPr="001F1564">
              <w:rPr>
                <w:rStyle w:val="Hyperlink"/>
                <w:noProof/>
                <w:sz w:val="24"/>
                <w:rPrChange w:id="779" w:author="Greg Hutchins" w:date="2018-12-09T16:44:00Z">
                  <w:rPr>
                    <w:rStyle w:val="Hyperlink"/>
                    <w:noProof/>
                  </w:rPr>
                </w:rPrChange>
              </w:rPr>
              <w:fldChar w:fldCharType="end"/>
            </w:r>
          </w:ins>
        </w:p>
        <w:p w14:paraId="7C039293" w14:textId="6960DC21" w:rsidR="00F542FD" w:rsidRPr="001F1564" w:rsidRDefault="001F1564">
          <w:pPr>
            <w:pStyle w:val="TOC1"/>
            <w:rPr>
              <w:ins w:id="780" w:author="Greg Hutchins" w:date="2018-12-09T16:34:00Z"/>
              <w:rStyle w:val="Hyperlink"/>
              <w:noProof/>
              <w:sz w:val="24"/>
              <w:rPrChange w:id="781" w:author="Greg Hutchins" w:date="2018-12-09T16:44:00Z">
                <w:rPr>
                  <w:ins w:id="782" w:author="Greg Hutchins" w:date="2018-12-09T16:34:00Z"/>
                  <w:rStyle w:val="Hyperlink"/>
                  <w:noProof/>
                </w:rPr>
              </w:rPrChange>
            </w:rPr>
          </w:pPr>
          <w:ins w:id="783" w:author="Greg Hutchins" w:date="2018-12-09T16:41:00Z">
            <w:r w:rsidRPr="001F1564">
              <w:rPr>
                <w:sz w:val="24"/>
                <w:rPrChange w:id="784" w:author="Greg Hutchins" w:date="2018-12-09T16:44:00Z">
                  <w:rPr>
                    <w:color w:val="0563C1" w:themeColor="hyperlink"/>
                    <w:u w:val="single"/>
                  </w:rPr>
                </w:rPrChange>
              </w:rPr>
              <w:t>Risk Assessment Form</w:t>
            </w:r>
          </w:ins>
          <w:ins w:id="785" w:author="Greg Hutchins" w:date="2018-12-09T16:34:00Z">
            <w:r w:rsidR="00F542FD" w:rsidRPr="001F1564">
              <w:rPr>
                <w:rStyle w:val="Hyperlink"/>
                <w:noProof/>
                <w:sz w:val="24"/>
                <w:rPrChange w:id="786" w:author="Greg Hutchins" w:date="2018-12-09T16:44:00Z">
                  <w:rPr>
                    <w:rStyle w:val="Hyperlink"/>
                    <w:noProof/>
                  </w:rPr>
                </w:rPrChange>
              </w:rPr>
              <w:fldChar w:fldCharType="begin"/>
            </w:r>
            <w:r w:rsidR="00F542FD" w:rsidRPr="001F1564">
              <w:rPr>
                <w:rStyle w:val="Hyperlink"/>
                <w:noProof/>
                <w:sz w:val="24"/>
                <w:rPrChange w:id="787" w:author="Greg Hutchins" w:date="2018-12-09T16:44:00Z">
                  <w:rPr>
                    <w:rStyle w:val="Hyperlink"/>
                    <w:noProof/>
                  </w:rPr>
                </w:rPrChange>
              </w:rPr>
              <w:instrText xml:space="preserve"> </w:instrText>
            </w:r>
            <w:r w:rsidR="00F542FD" w:rsidRPr="001F1564">
              <w:rPr>
                <w:noProof/>
                <w:sz w:val="24"/>
                <w:rPrChange w:id="788" w:author="Greg Hutchins" w:date="2018-12-09T16:44:00Z">
                  <w:rPr>
                    <w:noProof/>
                  </w:rPr>
                </w:rPrChange>
              </w:rPr>
              <w:instrText>HYPERLINK \l "_Toc532136432"</w:instrText>
            </w:r>
            <w:r w:rsidR="00F542FD" w:rsidRPr="001F1564">
              <w:rPr>
                <w:rStyle w:val="Hyperlink"/>
                <w:noProof/>
                <w:sz w:val="24"/>
                <w:rPrChange w:id="789" w:author="Greg Hutchins" w:date="2018-12-09T16:44:00Z">
                  <w:rPr>
                    <w:rStyle w:val="Hyperlink"/>
                    <w:noProof/>
                  </w:rPr>
                </w:rPrChange>
              </w:rPr>
              <w:instrText xml:space="preserve"> </w:instrText>
            </w:r>
            <w:r w:rsidR="00F542FD" w:rsidRPr="001F1564">
              <w:rPr>
                <w:rStyle w:val="Hyperlink"/>
                <w:noProof/>
                <w:sz w:val="24"/>
                <w:rPrChange w:id="790" w:author="Greg Hutchins" w:date="2018-12-09T16:44:00Z">
                  <w:rPr>
                    <w:rStyle w:val="Hyperlink"/>
                    <w:noProof/>
                  </w:rPr>
                </w:rPrChange>
              </w:rPr>
              <w:fldChar w:fldCharType="separate"/>
            </w:r>
            <w:r w:rsidR="00F542FD" w:rsidRPr="001F1564">
              <w:rPr>
                <w:noProof/>
                <w:webHidden/>
                <w:sz w:val="24"/>
                <w:rPrChange w:id="791" w:author="Greg Hutchins" w:date="2018-12-09T16:44:00Z">
                  <w:rPr>
                    <w:noProof/>
                    <w:webHidden/>
                  </w:rPr>
                </w:rPrChange>
              </w:rPr>
              <w:tab/>
            </w:r>
          </w:ins>
          <w:ins w:id="792" w:author="Greg Hutchins" w:date="2018-12-09T16:55:00Z">
            <w:r w:rsidR="00CE38E6">
              <w:rPr>
                <w:noProof/>
                <w:webHidden/>
                <w:sz w:val="24"/>
              </w:rPr>
              <w:t>10</w:t>
            </w:r>
          </w:ins>
          <w:ins w:id="793" w:author="Greg Hutchins" w:date="2018-12-09T16:34:00Z">
            <w:r w:rsidR="00F542FD" w:rsidRPr="001F1564">
              <w:rPr>
                <w:rStyle w:val="Hyperlink"/>
                <w:noProof/>
                <w:sz w:val="24"/>
                <w:rPrChange w:id="794" w:author="Greg Hutchins" w:date="2018-12-09T16:44:00Z">
                  <w:rPr>
                    <w:rStyle w:val="Hyperlink"/>
                    <w:noProof/>
                  </w:rPr>
                </w:rPrChange>
              </w:rPr>
              <w:fldChar w:fldCharType="end"/>
            </w:r>
          </w:ins>
        </w:p>
        <w:p w14:paraId="301AFBF4" w14:textId="13D9E081" w:rsidR="00F542FD" w:rsidRPr="001F1564" w:rsidRDefault="001F1564">
          <w:pPr>
            <w:pStyle w:val="TOC1"/>
            <w:rPr>
              <w:ins w:id="795" w:author="Greg Hutchins" w:date="2018-12-09T16:34:00Z"/>
              <w:rStyle w:val="Hyperlink"/>
              <w:noProof/>
              <w:sz w:val="24"/>
              <w:rPrChange w:id="796" w:author="Greg Hutchins" w:date="2018-12-09T16:44:00Z">
                <w:rPr>
                  <w:ins w:id="797" w:author="Greg Hutchins" w:date="2018-12-09T16:34:00Z"/>
                  <w:rStyle w:val="Hyperlink"/>
                  <w:noProof/>
                </w:rPr>
              </w:rPrChange>
            </w:rPr>
          </w:pPr>
          <w:ins w:id="798" w:author="Greg Hutchins" w:date="2018-12-09T16:41:00Z">
            <w:r w:rsidRPr="001F1564">
              <w:rPr>
                <w:sz w:val="24"/>
                <w:rPrChange w:id="799" w:author="Greg Hutchins" w:date="2018-12-09T16:44:00Z">
                  <w:rPr>
                    <w:color w:val="0563C1" w:themeColor="hyperlink"/>
                    <w:u w:val="single"/>
                  </w:rPr>
                </w:rPrChange>
              </w:rPr>
              <w:t>Risk Response Matrix</w:t>
            </w:r>
          </w:ins>
          <w:ins w:id="800" w:author="Greg Hutchins" w:date="2018-12-09T16:34:00Z">
            <w:r w:rsidR="00F542FD" w:rsidRPr="001F1564">
              <w:rPr>
                <w:rStyle w:val="Hyperlink"/>
                <w:noProof/>
                <w:sz w:val="24"/>
                <w:rPrChange w:id="801" w:author="Greg Hutchins" w:date="2018-12-09T16:44:00Z">
                  <w:rPr>
                    <w:rStyle w:val="Hyperlink"/>
                    <w:noProof/>
                  </w:rPr>
                </w:rPrChange>
              </w:rPr>
              <w:fldChar w:fldCharType="begin"/>
            </w:r>
            <w:r w:rsidR="00F542FD" w:rsidRPr="001F1564">
              <w:rPr>
                <w:rStyle w:val="Hyperlink"/>
                <w:noProof/>
                <w:sz w:val="24"/>
                <w:rPrChange w:id="802" w:author="Greg Hutchins" w:date="2018-12-09T16:44:00Z">
                  <w:rPr>
                    <w:rStyle w:val="Hyperlink"/>
                    <w:noProof/>
                  </w:rPr>
                </w:rPrChange>
              </w:rPr>
              <w:instrText xml:space="preserve"> </w:instrText>
            </w:r>
            <w:r w:rsidR="00F542FD" w:rsidRPr="001F1564">
              <w:rPr>
                <w:noProof/>
                <w:sz w:val="24"/>
                <w:rPrChange w:id="803" w:author="Greg Hutchins" w:date="2018-12-09T16:44:00Z">
                  <w:rPr>
                    <w:noProof/>
                  </w:rPr>
                </w:rPrChange>
              </w:rPr>
              <w:instrText>HYPERLINK \l "_Toc532136432"</w:instrText>
            </w:r>
            <w:r w:rsidR="00F542FD" w:rsidRPr="001F1564">
              <w:rPr>
                <w:rStyle w:val="Hyperlink"/>
                <w:noProof/>
                <w:sz w:val="24"/>
                <w:rPrChange w:id="804" w:author="Greg Hutchins" w:date="2018-12-09T16:44:00Z">
                  <w:rPr>
                    <w:rStyle w:val="Hyperlink"/>
                    <w:noProof/>
                  </w:rPr>
                </w:rPrChange>
              </w:rPr>
              <w:instrText xml:space="preserve"> </w:instrText>
            </w:r>
            <w:r w:rsidR="00F542FD" w:rsidRPr="001F1564">
              <w:rPr>
                <w:rStyle w:val="Hyperlink"/>
                <w:noProof/>
                <w:sz w:val="24"/>
                <w:rPrChange w:id="805" w:author="Greg Hutchins" w:date="2018-12-09T16:44:00Z">
                  <w:rPr>
                    <w:rStyle w:val="Hyperlink"/>
                    <w:noProof/>
                  </w:rPr>
                </w:rPrChange>
              </w:rPr>
              <w:fldChar w:fldCharType="separate"/>
            </w:r>
            <w:r w:rsidR="00F542FD" w:rsidRPr="001F1564">
              <w:rPr>
                <w:noProof/>
                <w:webHidden/>
                <w:sz w:val="24"/>
                <w:rPrChange w:id="806" w:author="Greg Hutchins" w:date="2018-12-09T16:44:00Z">
                  <w:rPr>
                    <w:noProof/>
                    <w:webHidden/>
                  </w:rPr>
                </w:rPrChange>
              </w:rPr>
              <w:tab/>
            </w:r>
          </w:ins>
          <w:ins w:id="807" w:author="Greg Hutchins" w:date="2018-12-09T16:55:00Z">
            <w:r w:rsidR="00CE38E6">
              <w:rPr>
                <w:noProof/>
                <w:webHidden/>
                <w:sz w:val="24"/>
              </w:rPr>
              <w:t>10</w:t>
            </w:r>
          </w:ins>
          <w:ins w:id="808" w:author="Greg Hutchins" w:date="2018-12-09T16:34:00Z">
            <w:r w:rsidR="00F542FD" w:rsidRPr="001F1564">
              <w:rPr>
                <w:rStyle w:val="Hyperlink"/>
                <w:noProof/>
                <w:sz w:val="24"/>
                <w:rPrChange w:id="809" w:author="Greg Hutchins" w:date="2018-12-09T16:44:00Z">
                  <w:rPr>
                    <w:rStyle w:val="Hyperlink"/>
                    <w:noProof/>
                  </w:rPr>
                </w:rPrChange>
              </w:rPr>
              <w:fldChar w:fldCharType="end"/>
            </w:r>
          </w:ins>
        </w:p>
        <w:p w14:paraId="0696576A" w14:textId="0BCDFA00" w:rsidR="001F1564" w:rsidRPr="001F1564" w:rsidRDefault="001F1564">
          <w:pPr>
            <w:pStyle w:val="TOC1"/>
            <w:rPr>
              <w:ins w:id="810" w:author="Greg Hutchins" w:date="2018-12-09T16:42:00Z"/>
              <w:noProof/>
              <w:color w:val="0563C1" w:themeColor="hyperlink"/>
              <w:u w:val="single"/>
              <w:rPrChange w:id="811" w:author="Greg Hutchins" w:date="2018-12-09T16:42:00Z">
                <w:rPr>
                  <w:ins w:id="812" w:author="Greg Hutchins" w:date="2018-12-09T16:42:00Z"/>
                </w:rPr>
              </w:rPrChange>
            </w:rPr>
            <w:pPrChange w:id="813" w:author="Greg Hutchins" w:date="2018-12-09T16:42:00Z">
              <w:pPr/>
            </w:pPrChange>
          </w:pPr>
          <w:ins w:id="814" w:author="Greg Hutchins" w:date="2018-12-09T16:42:00Z">
            <w:r w:rsidRPr="001F1564">
              <w:rPr>
                <w:sz w:val="24"/>
                <w:rPrChange w:id="815" w:author="Greg Hutchins" w:date="2018-12-09T16:44:00Z">
                  <w:rPr/>
                </w:rPrChange>
              </w:rPr>
              <w:t>Contingency Reserve</w:t>
            </w:r>
          </w:ins>
          <w:ins w:id="816" w:author="Greg Hutchins" w:date="2018-12-09T16:34:00Z">
            <w:r w:rsidR="00F542FD" w:rsidRPr="001F1564">
              <w:rPr>
                <w:rStyle w:val="Hyperlink"/>
                <w:noProof/>
                <w:sz w:val="24"/>
                <w:rPrChange w:id="817" w:author="Greg Hutchins" w:date="2018-12-09T16:44:00Z">
                  <w:rPr>
                    <w:rStyle w:val="Hyperlink"/>
                    <w:noProof/>
                  </w:rPr>
                </w:rPrChange>
              </w:rPr>
              <w:fldChar w:fldCharType="begin"/>
            </w:r>
            <w:r w:rsidR="00F542FD" w:rsidRPr="001F1564">
              <w:rPr>
                <w:rStyle w:val="Hyperlink"/>
                <w:noProof/>
                <w:sz w:val="24"/>
                <w:rPrChange w:id="818" w:author="Greg Hutchins" w:date="2018-12-09T16:44:00Z">
                  <w:rPr>
                    <w:rStyle w:val="Hyperlink"/>
                    <w:noProof/>
                  </w:rPr>
                </w:rPrChange>
              </w:rPr>
              <w:instrText xml:space="preserve"> </w:instrText>
            </w:r>
            <w:r w:rsidR="00F542FD" w:rsidRPr="001F1564">
              <w:rPr>
                <w:noProof/>
                <w:sz w:val="24"/>
                <w:rPrChange w:id="819" w:author="Greg Hutchins" w:date="2018-12-09T16:44:00Z">
                  <w:rPr>
                    <w:noProof/>
                  </w:rPr>
                </w:rPrChange>
              </w:rPr>
              <w:instrText>HYPERLINK \l "_Toc532136432"</w:instrText>
            </w:r>
            <w:r w:rsidR="00F542FD" w:rsidRPr="001F1564">
              <w:rPr>
                <w:rStyle w:val="Hyperlink"/>
                <w:noProof/>
                <w:sz w:val="24"/>
                <w:rPrChange w:id="820" w:author="Greg Hutchins" w:date="2018-12-09T16:44:00Z">
                  <w:rPr>
                    <w:rStyle w:val="Hyperlink"/>
                    <w:noProof/>
                  </w:rPr>
                </w:rPrChange>
              </w:rPr>
              <w:instrText xml:space="preserve"> </w:instrText>
            </w:r>
            <w:r w:rsidR="00F542FD" w:rsidRPr="001F1564">
              <w:rPr>
                <w:rStyle w:val="Hyperlink"/>
                <w:noProof/>
                <w:sz w:val="24"/>
                <w:rPrChange w:id="821" w:author="Greg Hutchins" w:date="2018-12-09T16:44:00Z">
                  <w:rPr>
                    <w:rStyle w:val="Hyperlink"/>
                    <w:noProof/>
                  </w:rPr>
                </w:rPrChange>
              </w:rPr>
              <w:fldChar w:fldCharType="separate"/>
            </w:r>
            <w:r w:rsidR="00F542FD" w:rsidRPr="001F1564">
              <w:rPr>
                <w:noProof/>
                <w:webHidden/>
                <w:sz w:val="24"/>
                <w:rPrChange w:id="822" w:author="Greg Hutchins" w:date="2018-12-09T16:44:00Z">
                  <w:rPr>
                    <w:noProof/>
                    <w:webHidden/>
                  </w:rPr>
                </w:rPrChange>
              </w:rPr>
              <w:tab/>
            </w:r>
          </w:ins>
          <w:ins w:id="823" w:author="Greg Hutchins" w:date="2018-12-09T16:55:00Z">
            <w:r w:rsidR="00CE38E6">
              <w:rPr>
                <w:noProof/>
                <w:webHidden/>
                <w:sz w:val="24"/>
              </w:rPr>
              <w:t>11</w:t>
            </w:r>
          </w:ins>
          <w:ins w:id="824" w:author="Greg Hutchins" w:date="2018-12-09T16:34:00Z">
            <w:r w:rsidR="00F542FD" w:rsidRPr="001F1564">
              <w:rPr>
                <w:rStyle w:val="Hyperlink"/>
                <w:noProof/>
                <w:sz w:val="24"/>
                <w:rPrChange w:id="825" w:author="Greg Hutchins" w:date="2018-12-09T16:44:00Z">
                  <w:rPr>
                    <w:rStyle w:val="Hyperlink"/>
                    <w:noProof/>
                  </w:rPr>
                </w:rPrChange>
              </w:rPr>
              <w:fldChar w:fldCharType="end"/>
            </w:r>
          </w:ins>
          <w:ins w:id="826" w:author="Greg Hutchins" w:date="2018-12-09T16:42:00Z">
            <w:r>
              <w:t xml:space="preserve"> </w:t>
            </w:r>
          </w:ins>
        </w:p>
        <w:p w14:paraId="008EBDCF" w14:textId="6C37FDDD" w:rsidR="00F542FD" w:rsidRDefault="00F542FD">
          <w:pPr>
            <w:pStyle w:val="TOC1"/>
            <w:rPr>
              <w:ins w:id="827" w:author="Greg Hutchins" w:date="2018-12-09T16:34:00Z"/>
              <w:rStyle w:val="Hyperlink"/>
              <w:noProof/>
            </w:rPr>
          </w:pPr>
        </w:p>
        <w:p w14:paraId="7F144CEB" w14:textId="77777777" w:rsidR="00F542FD" w:rsidRPr="009742B3" w:rsidRDefault="00F542FD" w:rsidP="00F542FD">
          <w:pPr>
            <w:rPr>
              <w:ins w:id="828" w:author="Greg Hutchins" w:date="2018-12-09T16:34:00Z"/>
            </w:rPr>
          </w:pPr>
        </w:p>
        <w:p w14:paraId="48D7BF58" w14:textId="77777777" w:rsidR="00F542FD" w:rsidRDefault="00F542FD" w:rsidP="00F542FD">
          <w:pPr>
            <w:rPr>
              <w:ins w:id="829" w:author="Greg Hutchins" w:date="2018-12-09T16:34:00Z"/>
              <w:b/>
              <w:bCs/>
              <w:noProof/>
            </w:rPr>
          </w:pPr>
          <w:ins w:id="830" w:author="Greg Hutchins" w:date="2018-12-09T16:34:00Z">
            <w:r>
              <w:rPr>
                <w:b/>
                <w:bCs/>
                <w:noProof/>
              </w:rPr>
              <w:fldChar w:fldCharType="end"/>
            </w:r>
          </w:ins>
        </w:p>
        <w:customXmlInsRangeStart w:id="831" w:author="Greg Hutchins" w:date="2018-12-09T16:34:00Z"/>
      </w:sdtContent>
    </w:sdt>
    <w:customXmlInsRangeEnd w:id="831"/>
    <w:p w14:paraId="49D5F7A1" w14:textId="77777777" w:rsidR="00F542FD" w:rsidRPr="00F542FD" w:rsidRDefault="00F542FD">
      <w:pPr>
        <w:rPr>
          <w:ins w:id="832" w:author="Greg Hutchins" w:date="2018-12-09T16:31:00Z"/>
        </w:rPr>
      </w:pPr>
    </w:p>
    <w:p w14:paraId="2281BA34" w14:textId="3B12E7F2" w:rsidR="00F542FD" w:rsidRDefault="00F542FD" w:rsidP="00836D02">
      <w:pPr>
        <w:pStyle w:val="Heading1"/>
        <w:rPr>
          <w:ins w:id="833" w:author="Greg Hutchins" w:date="2018-12-09T16:42:00Z"/>
          <w:rFonts w:asciiTheme="minorHAnsi" w:hAnsiTheme="minorHAnsi" w:cstheme="minorHAnsi"/>
        </w:rPr>
      </w:pPr>
    </w:p>
    <w:p w14:paraId="5F58FA11" w14:textId="737E3F21" w:rsidR="001F1564" w:rsidRDefault="001F1564" w:rsidP="001F1564">
      <w:pPr>
        <w:rPr>
          <w:ins w:id="834" w:author="Greg Hutchins" w:date="2018-12-09T16:42:00Z"/>
        </w:rPr>
      </w:pPr>
    </w:p>
    <w:p w14:paraId="4D48D6D7" w14:textId="7E66C7B3" w:rsidR="001F1564" w:rsidRDefault="001F1564" w:rsidP="001F1564">
      <w:pPr>
        <w:rPr>
          <w:ins w:id="835" w:author="Greg Hutchins" w:date="2018-12-09T16:42:00Z"/>
        </w:rPr>
      </w:pPr>
    </w:p>
    <w:p w14:paraId="480816D0" w14:textId="795FFBE8" w:rsidR="001F1564" w:rsidRDefault="001F1564" w:rsidP="001F1564">
      <w:pPr>
        <w:rPr>
          <w:ins w:id="836" w:author="Greg Hutchins" w:date="2018-12-09T16:42:00Z"/>
        </w:rPr>
      </w:pPr>
    </w:p>
    <w:p w14:paraId="724FE505" w14:textId="7E11E6D3" w:rsidR="001F1564" w:rsidRDefault="001F1564" w:rsidP="001F1564">
      <w:pPr>
        <w:rPr>
          <w:ins w:id="837" w:author="Greg Hutchins" w:date="2018-12-09T16:42:00Z"/>
        </w:rPr>
      </w:pPr>
    </w:p>
    <w:p w14:paraId="0FD13028" w14:textId="6731199D" w:rsidR="001F1564" w:rsidRDefault="001F1564" w:rsidP="001F1564">
      <w:pPr>
        <w:rPr>
          <w:ins w:id="838" w:author="Greg Hutchins" w:date="2018-12-09T16:42:00Z"/>
        </w:rPr>
      </w:pPr>
    </w:p>
    <w:p w14:paraId="61B086E2" w14:textId="77777777" w:rsidR="001F1564" w:rsidRPr="001F1564" w:rsidRDefault="001F1564">
      <w:pPr>
        <w:rPr>
          <w:ins w:id="839" w:author="Greg Hutchins" w:date="2018-12-09T16:30:00Z"/>
          <w:rPrChange w:id="840" w:author="Greg Hutchins" w:date="2018-12-09T16:42:00Z">
            <w:rPr>
              <w:ins w:id="841" w:author="Greg Hutchins" w:date="2018-12-09T16:30:00Z"/>
              <w:rFonts w:asciiTheme="minorHAnsi" w:hAnsiTheme="minorHAnsi" w:cstheme="minorHAnsi"/>
            </w:rPr>
          </w:rPrChange>
        </w:rPr>
        <w:pPrChange w:id="842" w:author="Greg Hutchins" w:date="2018-12-09T16:42:00Z">
          <w:pPr>
            <w:pStyle w:val="Heading1"/>
          </w:pPr>
        </w:pPrChange>
      </w:pPr>
    </w:p>
    <w:p w14:paraId="3048905B" w14:textId="4C3366B0" w:rsidR="00F542FD" w:rsidRDefault="00F542FD" w:rsidP="00836D02">
      <w:pPr>
        <w:pStyle w:val="Heading1"/>
        <w:rPr>
          <w:ins w:id="843" w:author="Greg Hutchins" w:date="2018-12-09T16:42:00Z"/>
          <w:rFonts w:asciiTheme="minorHAnsi" w:hAnsiTheme="minorHAnsi" w:cstheme="minorHAnsi"/>
        </w:rPr>
      </w:pPr>
    </w:p>
    <w:p w14:paraId="6AF75EED" w14:textId="2F01A701" w:rsidR="001F1564" w:rsidRDefault="001F1564" w:rsidP="001F1564">
      <w:pPr>
        <w:rPr>
          <w:ins w:id="844" w:author="Greg Hutchins" w:date="2018-12-09T16:42:00Z"/>
        </w:rPr>
      </w:pPr>
    </w:p>
    <w:p w14:paraId="6D70A368" w14:textId="1539C904" w:rsidR="001F1564" w:rsidRDefault="001F1564" w:rsidP="001F1564">
      <w:pPr>
        <w:rPr>
          <w:ins w:id="845" w:author="Greg Hutchins" w:date="2018-12-09T16:42:00Z"/>
        </w:rPr>
      </w:pPr>
    </w:p>
    <w:p w14:paraId="64E15839" w14:textId="2D23E53A" w:rsidR="001F1564" w:rsidRDefault="001F1564" w:rsidP="001F1564">
      <w:pPr>
        <w:rPr>
          <w:ins w:id="846" w:author="Greg Hutchins" w:date="2018-12-09T16:51:00Z"/>
        </w:rPr>
      </w:pPr>
    </w:p>
    <w:p w14:paraId="551DBC0F" w14:textId="77777777" w:rsidR="00CE38E6" w:rsidRPr="001F1564" w:rsidRDefault="00CE38E6">
      <w:pPr>
        <w:rPr>
          <w:ins w:id="847" w:author="Greg Hutchins" w:date="2018-12-09T16:30:00Z"/>
          <w:rPrChange w:id="848" w:author="Greg Hutchins" w:date="2018-12-09T16:42:00Z">
            <w:rPr>
              <w:ins w:id="849" w:author="Greg Hutchins" w:date="2018-12-09T16:30:00Z"/>
              <w:rFonts w:asciiTheme="minorHAnsi" w:hAnsiTheme="minorHAnsi" w:cstheme="minorHAnsi"/>
            </w:rPr>
          </w:rPrChange>
        </w:rPr>
        <w:pPrChange w:id="850" w:author="Greg Hutchins" w:date="2018-12-09T16:42:00Z">
          <w:pPr>
            <w:pStyle w:val="Heading1"/>
          </w:pPr>
        </w:pPrChange>
      </w:pPr>
    </w:p>
    <w:p w14:paraId="3FB6ADE2" w14:textId="35C1EE97" w:rsidR="00836D02" w:rsidRDefault="00836D02">
      <w:pPr>
        <w:pStyle w:val="Heading1"/>
        <w:spacing w:before="0" w:line="240" w:lineRule="auto"/>
        <w:rPr>
          <w:ins w:id="851" w:author="Greg" w:date="2018-12-08T12:18:00Z"/>
          <w:rFonts w:asciiTheme="minorHAnsi" w:hAnsiTheme="minorHAnsi" w:cstheme="minorHAnsi"/>
        </w:rPr>
        <w:pPrChange w:id="852" w:author="Greg Hutchins" w:date="2018-12-09T16:51:00Z">
          <w:pPr>
            <w:pStyle w:val="Heading1"/>
          </w:pPr>
        </w:pPrChange>
      </w:pPr>
      <w:bookmarkStart w:id="853" w:name="_Toc532136416"/>
      <w:ins w:id="854" w:author="Greg" w:date="2018-12-08T12:18:00Z">
        <w:r w:rsidRPr="00836D02">
          <w:rPr>
            <w:rFonts w:asciiTheme="minorHAnsi" w:hAnsiTheme="minorHAnsi" w:cstheme="minorHAnsi"/>
            <w:rPrChange w:id="855" w:author="Greg" w:date="2018-12-08T12:18:00Z">
              <w:rPr/>
            </w:rPrChange>
          </w:rPr>
          <w:lastRenderedPageBreak/>
          <w:t>Overview</w:t>
        </w:r>
        <w:bookmarkEnd w:id="853"/>
      </w:ins>
    </w:p>
    <w:p w14:paraId="5A1CEBF7" w14:textId="7A38EDFE" w:rsidR="00836D02" w:rsidRDefault="00836D02" w:rsidP="00836D02">
      <w:pPr>
        <w:spacing w:before="240" w:after="0" w:line="240" w:lineRule="auto"/>
        <w:rPr>
          <w:ins w:id="856" w:author="Greg" w:date="2018-12-08T12:24:00Z"/>
        </w:rPr>
      </w:pPr>
      <w:ins w:id="857" w:author="Greg" w:date="2018-12-08T12:21:00Z">
        <w:r>
          <w:t xml:space="preserve">On </w:t>
        </w:r>
      </w:ins>
      <w:ins w:id="858" w:author="Greg Hutchins" w:date="2018-12-09T15:28:00Z">
        <w:r w:rsidR="00A7741F">
          <w:t>August 22, 2018</w:t>
        </w:r>
      </w:ins>
      <w:ins w:id="859" w:author="Greg" w:date="2018-12-08T12:21:00Z">
        <w:del w:id="860" w:author="Greg Hutchins" w:date="2018-12-09T15:28:00Z">
          <w:r w:rsidDel="00A7741F">
            <w:delText>(insert date)</w:delText>
          </w:r>
        </w:del>
        <w:r>
          <w:t xml:space="preserve"> the project management team </w:t>
        </w:r>
      </w:ins>
      <w:ins w:id="861" w:author="Greg" w:date="2018-12-08T12:22:00Z">
        <w:r>
          <w:t>was tasked with producing a new system for future installations of a conveyor belt which moves and positions items withi</w:t>
        </w:r>
      </w:ins>
      <w:ins w:id="862" w:author="Greg" w:date="2018-12-08T12:23:00Z">
        <w:r>
          <w:t xml:space="preserve">n &lt; 1 millimeter. In order to accomplish this </w:t>
        </w:r>
      </w:ins>
      <w:ins w:id="863" w:author="Greg" w:date="2018-12-08T12:24:00Z">
        <w:r>
          <w:t>task,</w:t>
        </w:r>
      </w:ins>
      <w:ins w:id="864" w:author="Greg" w:date="2018-12-08T12:23:00Z">
        <w:r>
          <w:t xml:space="preserve"> the team met on multiple occasions to address t</w:t>
        </w:r>
      </w:ins>
      <w:ins w:id="865" w:author="Greg" w:date="2018-12-08T12:24:00Z">
        <w:r>
          <w:t>he five major stages of the project lifecycle outlined below.</w:t>
        </w:r>
      </w:ins>
    </w:p>
    <w:p w14:paraId="030934AB" w14:textId="043C425F" w:rsidR="00836D02" w:rsidRDefault="00836D02" w:rsidP="00836D02">
      <w:pPr>
        <w:pStyle w:val="ListParagraph"/>
        <w:numPr>
          <w:ilvl w:val="0"/>
          <w:numId w:val="12"/>
        </w:numPr>
        <w:spacing w:before="240" w:after="0" w:line="240" w:lineRule="auto"/>
        <w:rPr>
          <w:ins w:id="866" w:author="Greg" w:date="2018-12-08T12:24:00Z"/>
        </w:rPr>
      </w:pPr>
      <w:ins w:id="867" w:author="Greg" w:date="2018-12-08T12:24:00Z">
        <w:r>
          <w:t>Defining</w:t>
        </w:r>
      </w:ins>
    </w:p>
    <w:p w14:paraId="16CAEC77" w14:textId="23583C8C" w:rsidR="00836D02" w:rsidRDefault="00836D02" w:rsidP="00836D02">
      <w:pPr>
        <w:pStyle w:val="ListParagraph"/>
        <w:numPr>
          <w:ilvl w:val="0"/>
          <w:numId w:val="12"/>
        </w:numPr>
        <w:spacing w:before="240" w:after="0" w:line="240" w:lineRule="auto"/>
        <w:rPr>
          <w:ins w:id="868" w:author="Greg" w:date="2018-12-08T12:24:00Z"/>
        </w:rPr>
      </w:pPr>
      <w:ins w:id="869" w:author="Greg" w:date="2018-12-08T12:24:00Z">
        <w:r>
          <w:t>Planning</w:t>
        </w:r>
      </w:ins>
    </w:p>
    <w:p w14:paraId="0B179623" w14:textId="0D6728D9" w:rsidR="00836D02" w:rsidRDefault="00836D02" w:rsidP="00836D02">
      <w:pPr>
        <w:pStyle w:val="ListParagraph"/>
        <w:numPr>
          <w:ilvl w:val="0"/>
          <w:numId w:val="12"/>
        </w:numPr>
        <w:spacing w:before="240" w:after="0" w:line="240" w:lineRule="auto"/>
        <w:rPr>
          <w:ins w:id="870" w:author="Greg" w:date="2018-12-08T12:24:00Z"/>
        </w:rPr>
      </w:pPr>
      <w:ins w:id="871" w:author="Greg" w:date="2018-12-08T12:24:00Z">
        <w:r>
          <w:t>Executing</w:t>
        </w:r>
      </w:ins>
    </w:p>
    <w:p w14:paraId="4996D0F1" w14:textId="7522A55F" w:rsidR="00836D02" w:rsidRDefault="00836D02" w:rsidP="00836D02">
      <w:pPr>
        <w:pStyle w:val="ListParagraph"/>
        <w:numPr>
          <w:ilvl w:val="0"/>
          <w:numId w:val="12"/>
        </w:numPr>
        <w:spacing w:before="240" w:after="0" w:line="240" w:lineRule="auto"/>
        <w:rPr>
          <w:ins w:id="872" w:author="Greg" w:date="2018-12-08T12:24:00Z"/>
        </w:rPr>
      </w:pPr>
      <w:ins w:id="873" w:author="Greg" w:date="2018-12-08T12:24:00Z">
        <w:r>
          <w:t>Closing</w:t>
        </w:r>
      </w:ins>
    </w:p>
    <w:p w14:paraId="4D2F3488" w14:textId="60CC5F69" w:rsidR="00836D02" w:rsidRDefault="00836D02" w:rsidP="00836D02">
      <w:pPr>
        <w:pStyle w:val="ListParagraph"/>
        <w:numPr>
          <w:ilvl w:val="0"/>
          <w:numId w:val="12"/>
        </w:numPr>
        <w:spacing w:before="240" w:after="0" w:line="240" w:lineRule="auto"/>
        <w:rPr>
          <w:ins w:id="874" w:author="Greg Hutchins" w:date="2018-12-09T15:27:00Z"/>
        </w:rPr>
      </w:pPr>
      <w:ins w:id="875" w:author="Greg" w:date="2018-12-08T12:24:00Z">
        <w:r>
          <w:t xml:space="preserve">Monitoring and Controlling (on-going throughout </w:t>
        </w:r>
      </w:ins>
      <w:ins w:id="876" w:author="Greg" w:date="2018-12-08T12:25:00Z">
        <w:r>
          <w:t>each stage of the lifecycle)</w:t>
        </w:r>
      </w:ins>
    </w:p>
    <w:p w14:paraId="1B751803" w14:textId="77777777" w:rsidR="00A7741F" w:rsidRDefault="00A7741F">
      <w:pPr>
        <w:pStyle w:val="ListParagraph"/>
        <w:spacing w:before="240" w:after="0" w:line="240" w:lineRule="auto"/>
        <w:rPr>
          <w:ins w:id="877" w:author="Greg" w:date="2018-12-08T12:25:00Z"/>
        </w:rPr>
        <w:pPrChange w:id="878" w:author="Greg Hutchins" w:date="2018-12-09T15:27:00Z">
          <w:pPr>
            <w:pStyle w:val="ListParagraph"/>
            <w:numPr>
              <w:numId w:val="12"/>
            </w:numPr>
            <w:spacing w:before="240" w:after="0" w:line="240" w:lineRule="auto"/>
            <w:ind w:hanging="360"/>
          </w:pPr>
        </w:pPrChange>
      </w:pPr>
    </w:p>
    <w:p w14:paraId="451BAEB5" w14:textId="03E77BD0" w:rsidR="00836D02" w:rsidRDefault="00836D02">
      <w:pPr>
        <w:spacing w:after="0" w:line="240" w:lineRule="auto"/>
        <w:rPr>
          <w:ins w:id="879" w:author="Greg" w:date="2018-12-08T12:27:00Z"/>
        </w:rPr>
        <w:pPrChange w:id="880" w:author="Greg Hutchins" w:date="2018-12-09T15:27:00Z">
          <w:pPr>
            <w:spacing w:before="240" w:after="0" w:line="240" w:lineRule="auto"/>
          </w:pPr>
        </w:pPrChange>
      </w:pPr>
      <w:ins w:id="881" w:author="Greg" w:date="2018-12-08T12:25:00Z">
        <w:r>
          <w:t xml:space="preserve">Each stage produced several artifacts which assisted in </w:t>
        </w:r>
      </w:ins>
      <w:ins w:id="882" w:author="Greg" w:date="2018-12-08T12:26:00Z">
        <w:r>
          <w:t xml:space="preserve">multiple areas </w:t>
        </w:r>
        <w:r w:rsidR="00E3793F">
          <w:t>in</w:t>
        </w:r>
        <w:r>
          <w:t xml:space="preserve"> managing the project and informing senior management on progress. </w:t>
        </w:r>
        <w:r w:rsidR="00E3793F">
          <w:t>Following is an overview of each stage within the lifecycle and how the team leverage</w:t>
        </w:r>
      </w:ins>
      <w:ins w:id="883" w:author="Greg" w:date="2018-12-08T12:27:00Z">
        <w:r w:rsidR="00E3793F">
          <w:t>d the artifacts to work towards a successful completion.</w:t>
        </w:r>
      </w:ins>
    </w:p>
    <w:p w14:paraId="62859681" w14:textId="77777777" w:rsidR="00E3793F" w:rsidRDefault="00E3793F">
      <w:pPr>
        <w:spacing w:after="0" w:line="240" w:lineRule="auto"/>
        <w:rPr>
          <w:ins w:id="884" w:author="Greg" w:date="2018-12-08T12:27:00Z"/>
        </w:rPr>
        <w:pPrChange w:id="885" w:author="Greg Hutchins" w:date="2018-12-09T15:27:00Z">
          <w:pPr>
            <w:spacing w:before="240" w:after="0" w:line="240" w:lineRule="auto"/>
          </w:pPr>
        </w:pPrChange>
      </w:pPr>
    </w:p>
    <w:p w14:paraId="0F133059" w14:textId="77777777" w:rsidR="00E3793F" w:rsidRDefault="00E3793F">
      <w:pPr>
        <w:spacing w:after="0" w:line="240" w:lineRule="auto"/>
        <w:rPr>
          <w:ins w:id="886" w:author="Greg" w:date="2018-12-08T12:16:00Z"/>
          <w:rFonts w:cstheme="minorHAnsi"/>
        </w:rPr>
        <w:pPrChange w:id="887" w:author="Greg" w:date="2018-12-08T12:27:00Z">
          <w:pPr>
            <w:pStyle w:val="Heading1"/>
          </w:pPr>
        </w:pPrChange>
      </w:pPr>
    </w:p>
    <w:p w14:paraId="6273D9B4" w14:textId="2C5F747A" w:rsidR="004B4A9E" w:rsidRDefault="004B4A9E" w:rsidP="00A7741F">
      <w:pPr>
        <w:pStyle w:val="Heading1"/>
        <w:spacing w:before="0" w:line="240" w:lineRule="auto"/>
        <w:rPr>
          <w:ins w:id="888" w:author="Greg Hutchins" w:date="2018-12-09T15:26:00Z"/>
          <w:rFonts w:asciiTheme="minorHAnsi" w:hAnsiTheme="minorHAnsi" w:cstheme="minorHAnsi"/>
        </w:rPr>
      </w:pPr>
      <w:bookmarkStart w:id="889" w:name="_Toc532136417"/>
      <w:ins w:id="890" w:author="Greg" w:date="2018-12-08T11:34:00Z">
        <w:r w:rsidRPr="00225F3F">
          <w:rPr>
            <w:rFonts w:asciiTheme="minorHAnsi" w:hAnsiTheme="minorHAnsi" w:cstheme="minorHAnsi"/>
          </w:rPr>
          <w:t>Defining</w:t>
        </w:r>
      </w:ins>
      <w:bookmarkEnd w:id="889"/>
    </w:p>
    <w:p w14:paraId="7CFC3DAE" w14:textId="77777777" w:rsidR="00A7741F" w:rsidRPr="00A7741F" w:rsidRDefault="00A7741F">
      <w:pPr>
        <w:spacing w:after="0" w:line="240" w:lineRule="auto"/>
        <w:rPr>
          <w:ins w:id="891" w:author="Greg" w:date="2018-12-08T11:34:00Z"/>
          <w:rPrChange w:id="892" w:author="Greg Hutchins" w:date="2018-12-09T15:26:00Z">
            <w:rPr>
              <w:ins w:id="893" w:author="Greg" w:date="2018-12-08T11:34:00Z"/>
              <w:rFonts w:asciiTheme="minorHAnsi" w:hAnsiTheme="minorHAnsi" w:cstheme="minorHAnsi"/>
            </w:rPr>
          </w:rPrChange>
        </w:rPr>
        <w:pPrChange w:id="894" w:author="Greg Hutchins" w:date="2018-12-09T15:26:00Z">
          <w:pPr>
            <w:pStyle w:val="Heading1"/>
          </w:pPr>
        </w:pPrChange>
      </w:pPr>
    </w:p>
    <w:p w14:paraId="034B4364" w14:textId="7C7ED4A6" w:rsidR="00CB6024" w:rsidRDefault="00CB6024">
      <w:pPr>
        <w:pStyle w:val="Heading1"/>
        <w:spacing w:before="0" w:line="240" w:lineRule="auto"/>
        <w:rPr>
          <w:ins w:id="895" w:author="Greg Hutchins" w:date="2018-12-09T15:23:00Z"/>
          <w:rFonts w:asciiTheme="minorHAnsi" w:eastAsia="Times New Roman" w:hAnsiTheme="minorHAnsi" w:cstheme="minorHAnsi"/>
          <w:color w:val="000000"/>
          <w:sz w:val="22"/>
          <w:szCs w:val="22"/>
        </w:rPr>
        <w:pPrChange w:id="896" w:author="Greg Hutchins" w:date="2018-12-09T15:26:00Z">
          <w:pPr>
            <w:pStyle w:val="Heading1"/>
          </w:pPr>
        </w:pPrChange>
      </w:pPr>
      <w:bookmarkStart w:id="897" w:name="_Toc532136418"/>
      <w:ins w:id="898" w:author="Greg Hutchins" w:date="2018-12-09T15:19:00Z">
        <w:r>
          <w:rPr>
            <w:rFonts w:asciiTheme="minorHAnsi" w:eastAsia="Times New Roman" w:hAnsiTheme="minorHAnsi" w:cstheme="minorHAnsi"/>
            <w:color w:val="000000"/>
            <w:sz w:val="22"/>
            <w:szCs w:val="22"/>
          </w:rPr>
          <w:t xml:space="preserve">In the Defining stage of the project lifecycle the project team </w:t>
        </w:r>
      </w:ins>
      <w:ins w:id="899" w:author="Greg Hutchins" w:date="2018-12-09T15:26:00Z">
        <w:r w:rsidR="00A7741F">
          <w:rPr>
            <w:rFonts w:asciiTheme="minorHAnsi" w:eastAsia="Times New Roman" w:hAnsiTheme="minorHAnsi" w:cstheme="minorHAnsi"/>
            <w:color w:val="000000"/>
            <w:sz w:val="22"/>
            <w:szCs w:val="22"/>
          </w:rPr>
          <w:t xml:space="preserve">reviewed </w:t>
        </w:r>
      </w:ins>
      <w:ins w:id="900" w:author="Greg Hutchins" w:date="2018-12-09T15:19:00Z">
        <w:r>
          <w:rPr>
            <w:rFonts w:asciiTheme="minorHAnsi" w:eastAsia="Times New Roman" w:hAnsiTheme="minorHAnsi" w:cstheme="minorHAnsi"/>
            <w:color w:val="000000"/>
            <w:sz w:val="22"/>
            <w:szCs w:val="22"/>
          </w:rPr>
          <w:t>all of the objectives</w:t>
        </w:r>
      </w:ins>
      <w:ins w:id="901" w:author="Greg Hutchins" w:date="2018-12-09T15:20:00Z">
        <w:r>
          <w:rPr>
            <w:rFonts w:asciiTheme="minorHAnsi" w:eastAsia="Times New Roman" w:hAnsiTheme="minorHAnsi" w:cstheme="minorHAnsi"/>
            <w:color w:val="000000"/>
            <w:sz w:val="22"/>
            <w:szCs w:val="22"/>
          </w:rPr>
          <w:t xml:space="preserve">, deliverables and scope of the conveyor belt project. </w:t>
        </w:r>
      </w:ins>
      <w:ins w:id="902" w:author="Greg Hutchins" w:date="2018-12-09T15:21:00Z">
        <w:r>
          <w:rPr>
            <w:rFonts w:asciiTheme="minorHAnsi" w:eastAsia="Times New Roman" w:hAnsiTheme="minorHAnsi" w:cstheme="minorHAnsi"/>
            <w:color w:val="000000"/>
            <w:sz w:val="22"/>
            <w:szCs w:val="22"/>
          </w:rPr>
          <w:t>Components of this stage which assisted the team in current and future stages included analyzing the requirements, d</w:t>
        </w:r>
      </w:ins>
      <w:ins w:id="903" w:author="Greg Hutchins" w:date="2018-12-09T15:22:00Z">
        <w:r>
          <w:rPr>
            <w:rFonts w:asciiTheme="minorHAnsi" w:eastAsia="Times New Roman" w:hAnsiTheme="minorHAnsi" w:cstheme="minorHAnsi"/>
            <w:color w:val="000000"/>
            <w:sz w:val="22"/>
            <w:szCs w:val="22"/>
          </w:rPr>
          <w:t>eveloping the project scope statement, establishing the project’s priorities, creating the work breakdown structure (WBS) and coding the WBS.</w:t>
        </w:r>
        <w:bookmarkEnd w:id="897"/>
        <w:r>
          <w:rPr>
            <w:rFonts w:asciiTheme="minorHAnsi" w:eastAsia="Times New Roman" w:hAnsiTheme="minorHAnsi" w:cstheme="minorHAnsi"/>
            <w:color w:val="000000"/>
            <w:sz w:val="22"/>
            <w:szCs w:val="22"/>
          </w:rPr>
          <w:t xml:space="preserve"> </w:t>
        </w:r>
      </w:ins>
      <w:ins w:id="904" w:author="Greg" w:date="2018-12-08T11:34:00Z">
        <w:del w:id="905" w:author="Greg Hutchins" w:date="2018-12-09T15:22:00Z">
          <w:r w:rsidR="004B4A9E" w:rsidRPr="00345E27" w:rsidDel="00CB6024">
            <w:rPr>
              <w:rFonts w:asciiTheme="minorHAnsi" w:eastAsia="Times New Roman" w:hAnsiTheme="minorHAnsi" w:cstheme="minorHAnsi"/>
              <w:color w:val="000000"/>
              <w:sz w:val="22"/>
              <w:szCs w:val="22"/>
            </w:rPr>
            <w:delText>Pro</w:delText>
          </w:r>
        </w:del>
        <w:del w:id="906" w:author="Greg Hutchins" w:date="2018-12-09T15:23:00Z">
          <w:r w:rsidR="004B4A9E" w:rsidRPr="00345E27" w:rsidDel="00CB6024">
            <w:rPr>
              <w:rFonts w:asciiTheme="minorHAnsi" w:eastAsia="Times New Roman" w:hAnsiTheme="minorHAnsi" w:cstheme="minorHAnsi"/>
              <w:color w:val="000000"/>
              <w:sz w:val="22"/>
              <w:szCs w:val="22"/>
            </w:rPr>
            <w:delText>ject definition gives us an understanding of the objectives, deliverables, and scope of a web content system. It outlines the what, why, and who of the project and can be used throughout the life of your web content system.</w:delText>
          </w:r>
        </w:del>
      </w:ins>
    </w:p>
    <w:p w14:paraId="1173C442" w14:textId="72BD9E2B" w:rsidR="004B4A9E" w:rsidRPr="00345E27" w:rsidDel="003C757D" w:rsidRDefault="004B4A9E">
      <w:pPr>
        <w:pStyle w:val="Heading1"/>
        <w:spacing w:before="0" w:line="240" w:lineRule="auto"/>
        <w:rPr>
          <w:ins w:id="907" w:author="Greg" w:date="2018-12-08T11:34:00Z"/>
          <w:del w:id="908" w:author="Greg Hutchins" w:date="2018-12-09T15:24:00Z"/>
          <w:rFonts w:asciiTheme="minorHAnsi" w:hAnsiTheme="minorHAnsi" w:cstheme="minorHAnsi"/>
        </w:rPr>
        <w:pPrChange w:id="909" w:author="Greg Hutchins" w:date="2018-12-09T15:26:00Z">
          <w:pPr>
            <w:pStyle w:val="Heading1"/>
          </w:pPr>
        </w:pPrChange>
      </w:pPr>
      <w:ins w:id="910" w:author="Greg" w:date="2018-12-08T11:34:00Z">
        <w:del w:id="911" w:author="Greg Hutchins" w:date="2018-12-09T15:24:00Z">
          <w:r w:rsidRPr="00345E27" w:rsidDel="003C757D">
            <w:rPr>
              <w:rFonts w:asciiTheme="minorHAnsi" w:eastAsia="Times New Roman" w:hAnsiTheme="minorHAnsi" w:cstheme="minorHAnsi"/>
              <w:color w:val="000000"/>
              <w:sz w:val="22"/>
              <w:szCs w:val="22"/>
            </w:rPr>
            <w:delText xml:space="preserve"> </w:delText>
          </w:r>
        </w:del>
      </w:ins>
    </w:p>
    <w:p w14:paraId="213CC0BD" w14:textId="1B9C8C8E" w:rsidR="004B4A9E" w:rsidRPr="00345E27" w:rsidDel="003C757D" w:rsidRDefault="004B4A9E">
      <w:pPr>
        <w:pStyle w:val="Heading1"/>
        <w:spacing w:before="0" w:line="240" w:lineRule="auto"/>
        <w:rPr>
          <w:ins w:id="912" w:author="Greg" w:date="2018-12-08T11:34:00Z"/>
          <w:del w:id="913" w:author="Greg Hutchins" w:date="2018-12-09T15:24:00Z"/>
          <w:rFonts w:asciiTheme="minorHAnsi" w:hAnsiTheme="minorHAnsi" w:cstheme="minorHAnsi"/>
        </w:rPr>
        <w:pPrChange w:id="914" w:author="Greg Hutchins" w:date="2018-12-09T15:26:00Z">
          <w:pPr>
            <w:pStyle w:val="Heading1"/>
          </w:pPr>
        </w:pPrChange>
      </w:pPr>
      <w:ins w:id="915" w:author="Greg" w:date="2018-12-08T11:34:00Z">
        <w:del w:id="916" w:author="Greg Hutchins" w:date="2018-12-09T15:24:00Z">
          <w:r w:rsidRPr="00345E27" w:rsidDel="003C757D">
            <w:rPr>
              <w:rFonts w:asciiTheme="minorHAnsi" w:eastAsia="Times New Roman" w:hAnsiTheme="minorHAnsi" w:cstheme="minorHAnsi"/>
              <w:color w:val="000000"/>
              <w:sz w:val="22"/>
              <w:szCs w:val="22"/>
            </w:rPr>
            <w:delText>There are 5 steps for defining a project:</w:delText>
          </w:r>
        </w:del>
      </w:ins>
    </w:p>
    <w:p w14:paraId="32BAE54F" w14:textId="3990478C" w:rsidR="004B4A9E" w:rsidRPr="00345E27" w:rsidDel="003C757D" w:rsidRDefault="004B4A9E">
      <w:pPr>
        <w:pStyle w:val="Heading1"/>
        <w:numPr>
          <w:ilvl w:val="0"/>
          <w:numId w:val="1"/>
        </w:numPr>
        <w:spacing w:before="0" w:line="240" w:lineRule="auto"/>
        <w:rPr>
          <w:ins w:id="917" w:author="Greg" w:date="2018-12-08T11:34:00Z"/>
          <w:del w:id="918" w:author="Greg Hutchins" w:date="2018-12-09T15:24:00Z"/>
          <w:rFonts w:asciiTheme="minorHAnsi" w:eastAsia="Times New Roman" w:hAnsiTheme="minorHAnsi" w:cstheme="minorHAnsi"/>
          <w:color w:val="000000"/>
          <w:sz w:val="22"/>
          <w:szCs w:val="22"/>
        </w:rPr>
        <w:pPrChange w:id="919" w:author="Greg Hutchins" w:date="2018-12-09T15:26:00Z">
          <w:pPr>
            <w:pStyle w:val="Heading1"/>
            <w:numPr>
              <w:numId w:val="1"/>
            </w:numPr>
            <w:ind w:left="720" w:hanging="360"/>
          </w:pPr>
        </w:pPrChange>
      </w:pPr>
      <w:ins w:id="920" w:author="Greg" w:date="2018-12-08T11:34:00Z">
        <w:del w:id="921" w:author="Greg Hutchins" w:date="2018-12-09T15:24:00Z">
          <w:r w:rsidRPr="00345E27" w:rsidDel="003C757D">
            <w:rPr>
              <w:rFonts w:asciiTheme="minorHAnsi" w:eastAsia="Times New Roman" w:hAnsiTheme="minorHAnsi" w:cstheme="minorHAnsi"/>
              <w:color w:val="000000"/>
              <w:sz w:val="22"/>
              <w:szCs w:val="22"/>
            </w:rPr>
            <w:delText>Analyzing the Requirements</w:delText>
          </w:r>
        </w:del>
      </w:ins>
    </w:p>
    <w:p w14:paraId="46FBC896" w14:textId="2D685302" w:rsidR="004B4A9E" w:rsidRPr="003700D1" w:rsidDel="003C757D" w:rsidRDefault="004B4A9E">
      <w:pPr>
        <w:pStyle w:val="Heading1"/>
        <w:numPr>
          <w:ilvl w:val="0"/>
          <w:numId w:val="1"/>
        </w:numPr>
        <w:spacing w:before="0" w:line="240" w:lineRule="auto"/>
        <w:rPr>
          <w:ins w:id="922" w:author="Greg" w:date="2018-12-08T11:34:00Z"/>
          <w:del w:id="923" w:author="Greg Hutchins" w:date="2018-12-09T15:24:00Z"/>
          <w:rFonts w:asciiTheme="minorHAnsi" w:eastAsia="Times New Roman" w:hAnsiTheme="minorHAnsi" w:cstheme="minorHAnsi"/>
          <w:color w:val="000000"/>
          <w:sz w:val="22"/>
          <w:szCs w:val="22"/>
        </w:rPr>
        <w:pPrChange w:id="924" w:author="Greg Hutchins" w:date="2018-12-09T15:26:00Z">
          <w:pPr>
            <w:pStyle w:val="Heading1"/>
            <w:numPr>
              <w:numId w:val="1"/>
            </w:numPr>
            <w:ind w:left="720" w:hanging="360"/>
          </w:pPr>
        </w:pPrChange>
      </w:pPr>
      <w:ins w:id="925" w:author="Greg" w:date="2018-12-08T11:34:00Z">
        <w:del w:id="926" w:author="Greg Hutchins" w:date="2018-12-09T15:24:00Z">
          <w:r w:rsidRPr="003700D1" w:rsidDel="003C757D">
            <w:rPr>
              <w:rFonts w:asciiTheme="minorHAnsi" w:eastAsia="Times New Roman" w:hAnsiTheme="minorHAnsi" w:cstheme="minorHAnsi"/>
              <w:color w:val="000000"/>
              <w:sz w:val="22"/>
              <w:szCs w:val="22"/>
            </w:rPr>
            <w:delText>Defining the Project Scope</w:delText>
          </w:r>
        </w:del>
      </w:ins>
    </w:p>
    <w:p w14:paraId="444B07DF" w14:textId="7A9E1247" w:rsidR="004B4A9E" w:rsidRPr="003700D1" w:rsidDel="003C757D" w:rsidRDefault="004B4A9E">
      <w:pPr>
        <w:pStyle w:val="Heading1"/>
        <w:numPr>
          <w:ilvl w:val="0"/>
          <w:numId w:val="1"/>
        </w:numPr>
        <w:spacing w:before="0" w:line="240" w:lineRule="auto"/>
        <w:rPr>
          <w:ins w:id="927" w:author="Greg" w:date="2018-12-08T11:34:00Z"/>
          <w:del w:id="928" w:author="Greg Hutchins" w:date="2018-12-09T15:24:00Z"/>
          <w:rFonts w:asciiTheme="minorHAnsi" w:eastAsia="Times New Roman" w:hAnsiTheme="minorHAnsi" w:cstheme="minorHAnsi"/>
          <w:color w:val="000000"/>
          <w:sz w:val="22"/>
          <w:szCs w:val="22"/>
        </w:rPr>
        <w:pPrChange w:id="929" w:author="Greg Hutchins" w:date="2018-12-09T15:26:00Z">
          <w:pPr>
            <w:pStyle w:val="Heading1"/>
            <w:numPr>
              <w:numId w:val="1"/>
            </w:numPr>
            <w:ind w:left="720" w:hanging="360"/>
          </w:pPr>
        </w:pPrChange>
      </w:pPr>
      <w:ins w:id="930" w:author="Greg" w:date="2018-12-08T11:34:00Z">
        <w:del w:id="931" w:author="Greg Hutchins" w:date="2018-12-09T15:24:00Z">
          <w:r w:rsidRPr="003700D1" w:rsidDel="003C757D">
            <w:rPr>
              <w:rFonts w:asciiTheme="minorHAnsi" w:eastAsia="Times New Roman" w:hAnsiTheme="minorHAnsi" w:cstheme="minorHAnsi"/>
              <w:color w:val="000000"/>
              <w:sz w:val="22"/>
              <w:szCs w:val="22"/>
            </w:rPr>
            <w:delText>Establishing Project Priorities</w:delText>
          </w:r>
        </w:del>
      </w:ins>
    </w:p>
    <w:p w14:paraId="0D79C6A3" w14:textId="5AD4B33B" w:rsidR="004B4A9E" w:rsidRPr="003700D1" w:rsidDel="003C757D" w:rsidRDefault="004B4A9E">
      <w:pPr>
        <w:pStyle w:val="Heading1"/>
        <w:numPr>
          <w:ilvl w:val="0"/>
          <w:numId w:val="1"/>
        </w:numPr>
        <w:spacing w:before="0" w:line="240" w:lineRule="auto"/>
        <w:rPr>
          <w:ins w:id="932" w:author="Greg" w:date="2018-12-08T11:34:00Z"/>
          <w:del w:id="933" w:author="Greg Hutchins" w:date="2018-12-09T15:24:00Z"/>
          <w:rFonts w:asciiTheme="minorHAnsi" w:eastAsia="Times New Roman" w:hAnsiTheme="minorHAnsi" w:cstheme="minorHAnsi"/>
          <w:color w:val="000000"/>
          <w:sz w:val="22"/>
          <w:szCs w:val="22"/>
        </w:rPr>
        <w:pPrChange w:id="934" w:author="Greg Hutchins" w:date="2018-12-09T15:26:00Z">
          <w:pPr>
            <w:pStyle w:val="Heading1"/>
            <w:numPr>
              <w:numId w:val="1"/>
            </w:numPr>
            <w:ind w:left="720" w:hanging="360"/>
          </w:pPr>
        </w:pPrChange>
      </w:pPr>
      <w:ins w:id="935" w:author="Greg" w:date="2018-12-08T11:34:00Z">
        <w:del w:id="936" w:author="Greg Hutchins" w:date="2018-12-09T15:24:00Z">
          <w:r w:rsidRPr="003700D1" w:rsidDel="003C757D">
            <w:rPr>
              <w:rFonts w:asciiTheme="minorHAnsi" w:eastAsia="Times New Roman" w:hAnsiTheme="minorHAnsi" w:cstheme="minorHAnsi"/>
              <w:color w:val="000000"/>
              <w:sz w:val="22"/>
              <w:szCs w:val="22"/>
            </w:rPr>
            <w:delText>Creating the Work Breakdown Structure</w:delText>
          </w:r>
        </w:del>
      </w:ins>
    </w:p>
    <w:p w14:paraId="13C61FC7" w14:textId="105D877E" w:rsidR="004B4A9E" w:rsidRPr="003700D1" w:rsidDel="003C757D" w:rsidRDefault="004B4A9E">
      <w:pPr>
        <w:pStyle w:val="Heading1"/>
        <w:numPr>
          <w:ilvl w:val="0"/>
          <w:numId w:val="1"/>
        </w:numPr>
        <w:spacing w:before="0" w:line="240" w:lineRule="auto"/>
        <w:rPr>
          <w:ins w:id="937" w:author="Greg" w:date="2018-12-08T11:34:00Z"/>
          <w:del w:id="938" w:author="Greg Hutchins" w:date="2018-12-09T15:24:00Z"/>
          <w:rFonts w:asciiTheme="minorHAnsi" w:eastAsia="Times New Roman" w:hAnsiTheme="minorHAnsi" w:cstheme="minorHAnsi"/>
          <w:color w:val="000000"/>
          <w:sz w:val="22"/>
          <w:szCs w:val="22"/>
        </w:rPr>
        <w:pPrChange w:id="939" w:author="Greg Hutchins" w:date="2018-12-09T15:26:00Z">
          <w:pPr>
            <w:pStyle w:val="Heading1"/>
            <w:numPr>
              <w:numId w:val="1"/>
            </w:numPr>
            <w:ind w:left="720" w:hanging="360"/>
          </w:pPr>
        </w:pPrChange>
      </w:pPr>
      <w:ins w:id="940" w:author="Greg" w:date="2018-12-08T11:34:00Z">
        <w:del w:id="941" w:author="Greg Hutchins" w:date="2018-12-09T15:24:00Z">
          <w:r w:rsidRPr="003700D1" w:rsidDel="003C757D">
            <w:rPr>
              <w:rFonts w:asciiTheme="minorHAnsi" w:eastAsia="Times New Roman" w:hAnsiTheme="minorHAnsi" w:cstheme="minorHAnsi"/>
              <w:color w:val="000000"/>
              <w:sz w:val="22"/>
              <w:szCs w:val="22"/>
            </w:rPr>
            <w:delText>Coding the WBS for the Information System</w:delText>
          </w:r>
        </w:del>
      </w:ins>
    </w:p>
    <w:p w14:paraId="32BDD07D" w14:textId="6F23AC29" w:rsidR="004B4A9E" w:rsidRPr="00345E27" w:rsidDel="003C757D" w:rsidRDefault="004B4A9E">
      <w:pPr>
        <w:spacing w:after="0" w:line="240" w:lineRule="auto"/>
        <w:rPr>
          <w:ins w:id="942" w:author="Greg" w:date="2018-12-08T11:34:00Z"/>
          <w:del w:id="943" w:author="Greg Hutchins" w:date="2018-12-09T15:24:00Z"/>
          <w:rFonts w:eastAsia="Times New Roman" w:cstheme="minorHAnsi"/>
          <w:color w:val="000000"/>
        </w:rPr>
        <w:pPrChange w:id="944" w:author="Greg Hutchins" w:date="2018-12-09T15:26:00Z">
          <w:pPr/>
        </w:pPrChange>
      </w:pPr>
    </w:p>
    <w:p w14:paraId="339863D1" w14:textId="77777777" w:rsidR="003C757D" w:rsidRDefault="003C757D">
      <w:pPr>
        <w:spacing w:after="0" w:line="240" w:lineRule="auto"/>
        <w:rPr>
          <w:ins w:id="945" w:author="Greg Hutchins" w:date="2018-12-09T15:24:00Z"/>
          <w:rFonts w:eastAsiaTheme="majorEastAsia" w:cstheme="minorHAnsi"/>
          <w:b/>
          <w:color w:val="2F5496" w:themeColor="accent1" w:themeShade="BF"/>
        </w:rPr>
        <w:pPrChange w:id="946" w:author="Greg Hutchins" w:date="2018-12-09T15:26:00Z">
          <w:pPr/>
        </w:pPrChange>
      </w:pPr>
    </w:p>
    <w:p w14:paraId="36F411EB" w14:textId="39C7984C" w:rsidR="004B4A9E" w:rsidRDefault="004B4A9E">
      <w:pPr>
        <w:pStyle w:val="Heading2"/>
        <w:spacing w:before="0" w:line="240" w:lineRule="auto"/>
        <w:rPr>
          <w:ins w:id="947" w:author="Greg Hutchins" w:date="2018-12-09T15:24:00Z"/>
        </w:rPr>
        <w:pPrChange w:id="948" w:author="Greg Hutchins" w:date="2018-12-09T15:26:00Z">
          <w:pPr>
            <w:pStyle w:val="Heading2"/>
          </w:pPr>
        </w:pPrChange>
      </w:pPr>
      <w:ins w:id="949" w:author="Greg" w:date="2018-12-08T11:34:00Z">
        <w:del w:id="950" w:author="Greg Hutchins" w:date="2018-12-09T15:24:00Z">
          <w:r w:rsidRPr="00225F3F" w:rsidDel="003C757D">
            <w:delText xml:space="preserve">Step 1: </w:delText>
          </w:r>
        </w:del>
        <w:bookmarkStart w:id="951" w:name="_Toc532136419"/>
        <w:r w:rsidRPr="00225F3F">
          <w:t>Analyzing the Requirements</w:t>
        </w:r>
      </w:ins>
      <w:bookmarkEnd w:id="951"/>
    </w:p>
    <w:p w14:paraId="130E56DA" w14:textId="617114B9" w:rsidR="003C757D" w:rsidRDefault="003C757D" w:rsidP="00A7741F">
      <w:pPr>
        <w:spacing w:after="0" w:line="240" w:lineRule="auto"/>
        <w:rPr>
          <w:ins w:id="952" w:author="Greg Hutchins" w:date="2018-12-09T15:30:00Z"/>
        </w:rPr>
      </w:pPr>
    </w:p>
    <w:p w14:paraId="4A34D745" w14:textId="62C37221" w:rsidR="002E3E34" w:rsidRDefault="002E3E34" w:rsidP="00A7741F">
      <w:pPr>
        <w:spacing w:after="0" w:line="240" w:lineRule="auto"/>
        <w:rPr>
          <w:ins w:id="953" w:author="Greg Hutchins" w:date="2018-12-09T15:32:00Z"/>
        </w:rPr>
      </w:pPr>
      <w:ins w:id="954" w:author="Greg Hutchins" w:date="2018-12-09T15:32:00Z">
        <w:r>
          <w:t xml:space="preserve">Each one of the below requirement’s were discussed among the </w:t>
        </w:r>
      </w:ins>
      <w:ins w:id="955" w:author="Greg Hutchins" w:date="2018-12-09T15:33:00Z">
        <w:r>
          <w:t xml:space="preserve">project </w:t>
        </w:r>
      </w:ins>
      <w:ins w:id="956" w:author="Greg Hutchins" w:date="2018-12-09T15:32:00Z">
        <w:r>
          <w:t>team and assisted in developing the project scope statement:</w:t>
        </w:r>
      </w:ins>
    </w:p>
    <w:p w14:paraId="68C963B6" w14:textId="77777777" w:rsidR="002E3E34" w:rsidRPr="003C757D" w:rsidRDefault="002E3E34">
      <w:pPr>
        <w:spacing w:after="0" w:line="240" w:lineRule="auto"/>
        <w:rPr>
          <w:ins w:id="957" w:author="Greg" w:date="2018-12-08T11:34:00Z"/>
        </w:rPr>
        <w:pPrChange w:id="958" w:author="Greg Hutchins" w:date="2018-12-09T15:26:00Z">
          <w:pPr/>
        </w:pPrChange>
      </w:pPr>
    </w:p>
    <w:p w14:paraId="4C603B4A" w14:textId="19717903" w:rsidR="004B4A9E" w:rsidRPr="007F09EC" w:rsidRDefault="004B4A9E">
      <w:pPr>
        <w:numPr>
          <w:ilvl w:val="0"/>
          <w:numId w:val="2"/>
        </w:numPr>
        <w:spacing w:after="0" w:line="240" w:lineRule="auto"/>
        <w:rPr>
          <w:ins w:id="959" w:author="Greg" w:date="2018-12-08T11:34:00Z"/>
          <w:rFonts w:cstheme="minorHAnsi"/>
        </w:rPr>
        <w:pPrChange w:id="960" w:author="Greg Hutchins" w:date="2018-12-09T15:33:00Z">
          <w:pPr>
            <w:numPr>
              <w:numId w:val="2"/>
            </w:numPr>
            <w:tabs>
              <w:tab w:val="num" w:pos="720"/>
            </w:tabs>
            <w:ind w:left="720" w:hanging="360"/>
          </w:pPr>
        </w:pPrChange>
      </w:pPr>
      <w:ins w:id="961" w:author="Greg" w:date="2018-12-08T11:34:00Z">
        <w:r w:rsidRPr="00F54D52">
          <w:rPr>
            <w:rFonts w:cstheme="minorHAnsi"/>
          </w:rPr>
          <w:t>Business requirement</w:t>
        </w:r>
      </w:ins>
      <w:ins w:id="962" w:author="Greg Hutchins" w:date="2018-12-09T15:33:00Z">
        <w:r w:rsidR="007F09EC">
          <w:rPr>
            <w:rFonts w:cstheme="minorHAnsi"/>
          </w:rPr>
          <w:t>(s)</w:t>
        </w:r>
      </w:ins>
      <w:ins w:id="963" w:author="Greg" w:date="2018-12-08T11:34:00Z">
        <w:del w:id="964" w:author="Greg Hutchins" w:date="2018-12-09T15:33:00Z">
          <w:r w:rsidRPr="00F54D52" w:rsidDel="007F09EC">
            <w:rPr>
              <w:rFonts w:cstheme="minorHAnsi"/>
            </w:rPr>
            <w:delText>s</w:delText>
          </w:r>
        </w:del>
      </w:ins>
      <w:ins w:id="965" w:author="Greg Hutchins" w:date="2018-12-09T15:33:00Z">
        <w:r w:rsidR="002E3E34">
          <w:rPr>
            <w:rFonts w:cstheme="minorHAnsi"/>
          </w:rPr>
          <w:t xml:space="preserve"> </w:t>
        </w:r>
      </w:ins>
      <w:ins w:id="966" w:author="Greg" w:date="2018-12-08T11:34:00Z">
        <w:del w:id="967" w:author="Greg Hutchins" w:date="2018-12-09T15:33:00Z">
          <w:r w:rsidRPr="00F54D52" w:rsidDel="002E3E34">
            <w:rPr>
              <w:rFonts w:cstheme="minorHAnsi"/>
            </w:rPr>
            <w:delText>—</w:delText>
          </w:r>
        </w:del>
      </w:ins>
      <w:ins w:id="968" w:author="Greg Hutchins" w:date="2018-12-09T15:36:00Z">
        <w:r w:rsidR="007F09EC">
          <w:rPr>
            <w:rFonts w:cstheme="minorHAnsi"/>
          </w:rPr>
          <w:t>-</w:t>
        </w:r>
      </w:ins>
      <w:ins w:id="969" w:author="Greg Hutchins" w:date="2018-12-09T15:33:00Z">
        <w:r w:rsidR="002E3E34">
          <w:rPr>
            <w:rFonts w:cstheme="minorHAnsi"/>
          </w:rPr>
          <w:t xml:space="preserve"> </w:t>
        </w:r>
      </w:ins>
      <w:ins w:id="970" w:author="Greg Hutchins" w:date="2018-12-09T15:34:00Z">
        <w:r w:rsidR="007F09EC">
          <w:rPr>
            <w:rFonts w:cstheme="minorHAnsi"/>
          </w:rPr>
          <w:t>t</w:t>
        </w:r>
      </w:ins>
      <w:ins w:id="971" w:author="Greg Hutchins" w:date="2018-12-09T15:33:00Z">
        <w:r w:rsidR="002E3E34">
          <w:rPr>
            <w:rFonts w:cstheme="minorHAnsi"/>
          </w:rPr>
          <w:t xml:space="preserve">he </w:t>
        </w:r>
      </w:ins>
      <w:ins w:id="972" w:author="Greg" w:date="2018-12-08T11:34:00Z">
        <w:del w:id="973" w:author="Greg Hutchins" w:date="2018-12-09T15:33:00Z">
          <w:r w:rsidRPr="00F54D52" w:rsidDel="007F09EC">
            <w:rPr>
              <w:rFonts w:cstheme="minorHAnsi"/>
            </w:rPr>
            <w:delText>higher level</w:delText>
          </w:r>
        </w:del>
      </w:ins>
      <w:ins w:id="974" w:author="Greg Hutchins" w:date="2018-12-09T15:33:00Z">
        <w:r w:rsidR="007F09EC" w:rsidRPr="00F54D52">
          <w:rPr>
            <w:rFonts w:cstheme="minorHAnsi"/>
          </w:rPr>
          <w:t>higher-level</w:t>
        </w:r>
      </w:ins>
      <w:ins w:id="975" w:author="Greg" w:date="2018-12-08T11:34:00Z">
        <w:r w:rsidRPr="00F54D52">
          <w:rPr>
            <w:rFonts w:cstheme="minorHAnsi"/>
          </w:rPr>
          <w:t xml:space="preserve"> needs of the organization </w:t>
        </w:r>
      </w:ins>
      <w:ins w:id="976" w:author="Greg Hutchins" w:date="2018-12-09T15:35:00Z">
        <w:r w:rsidR="007F09EC">
          <w:rPr>
            <w:rFonts w:cstheme="minorHAnsi"/>
          </w:rPr>
          <w:t>(</w:t>
        </w:r>
      </w:ins>
      <w:ins w:id="977" w:author="Greg" w:date="2018-12-08T11:34:00Z">
        <w:r w:rsidRPr="00F54D52">
          <w:rPr>
            <w:rFonts w:cstheme="minorHAnsi"/>
          </w:rPr>
          <w:t>includ</w:t>
        </w:r>
      </w:ins>
      <w:ins w:id="978" w:author="Greg Hutchins" w:date="2018-12-09T15:33:00Z">
        <w:r w:rsidR="002E3E34">
          <w:rPr>
            <w:rFonts w:cstheme="minorHAnsi"/>
          </w:rPr>
          <w:t xml:space="preserve">es the reasons </w:t>
        </w:r>
        <w:r w:rsidR="007F09EC">
          <w:rPr>
            <w:rFonts w:cstheme="minorHAnsi"/>
          </w:rPr>
          <w:t xml:space="preserve">why the project </w:t>
        </w:r>
      </w:ins>
      <w:ins w:id="979" w:author="Greg" w:date="2018-12-08T11:34:00Z">
        <w:del w:id="980" w:author="Greg Hutchins" w:date="2018-12-09T15:33:00Z">
          <w:r w:rsidRPr="007F09EC" w:rsidDel="007F09EC">
            <w:rPr>
              <w:rFonts w:cstheme="minorHAnsi"/>
            </w:rPr>
            <w:delText xml:space="preserve">ing reasons project </w:delText>
          </w:r>
        </w:del>
        <w:r w:rsidRPr="007F09EC">
          <w:rPr>
            <w:rFonts w:cstheme="minorHAnsi"/>
          </w:rPr>
          <w:t>is being undertaken</w:t>
        </w:r>
      </w:ins>
      <w:ins w:id="981" w:author="Greg Hutchins" w:date="2018-12-09T15:35:00Z">
        <w:r w:rsidR="007F09EC">
          <w:rPr>
            <w:rFonts w:cstheme="minorHAnsi"/>
          </w:rPr>
          <w:t>)</w:t>
        </w:r>
      </w:ins>
    </w:p>
    <w:p w14:paraId="22CF5456" w14:textId="6BE0257D" w:rsidR="004B4A9E" w:rsidRPr="00F54D52" w:rsidRDefault="004B4A9E">
      <w:pPr>
        <w:numPr>
          <w:ilvl w:val="0"/>
          <w:numId w:val="2"/>
        </w:numPr>
        <w:spacing w:after="0" w:line="240" w:lineRule="auto"/>
        <w:rPr>
          <w:ins w:id="982" w:author="Greg" w:date="2018-12-08T11:34:00Z"/>
          <w:rFonts w:cstheme="minorHAnsi"/>
        </w:rPr>
        <w:pPrChange w:id="983" w:author="Greg Hutchins" w:date="2018-12-09T15:26:00Z">
          <w:pPr>
            <w:numPr>
              <w:numId w:val="2"/>
            </w:numPr>
            <w:tabs>
              <w:tab w:val="num" w:pos="720"/>
            </w:tabs>
            <w:ind w:left="720" w:hanging="360"/>
          </w:pPr>
        </w:pPrChange>
      </w:pPr>
      <w:ins w:id="984" w:author="Greg" w:date="2018-12-08T11:34:00Z">
        <w:r w:rsidRPr="00F54D52">
          <w:rPr>
            <w:rFonts w:cstheme="minorHAnsi"/>
          </w:rPr>
          <w:t>Stakeholder requirement</w:t>
        </w:r>
      </w:ins>
      <w:ins w:id="985" w:author="Greg Hutchins" w:date="2018-12-09T15:33:00Z">
        <w:r w:rsidR="007F09EC">
          <w:rPr>
            <w:rFonts w:cstheme="minorHAnsi"/>
          </w:rPr>
          <w:t xml:space="preserve">(s) </w:t>
        </w:r>
      </w:ins>
      <w:ins w:id="986" w:author="Greg" w:date="2018-12-08T11:34:00Z">
        <w:del w:id="987" w:author="Greg Hutchins" w:date="2018-12-09T15:33:00Z">
          <w:r w:rsidRPr="00F54D52" w:rsidDel="007F09EC">
            <w:rPr>
              <w:rFonts w:cstheme="minorHAnsi"/>
            </w:rPr>
            <w:delText>—</w:delText>
          </w:r>
        </w:del>
      </w:ins>
      <w:ins w:id="988" w:author="Greg Hutchins" w:date="2018-12-09T15:36:00Z">
        <w:r w:rsidR="007F09EC">
          <w:rPr>
            <w:rFonts w:cstheme="minorHAnsi"/>
          </w:rPr>
          <w:t>-</w:t>
        </w:r>
      </w:ins>
      <w:ins w:id="989" w:author="Greg Hutchins" w:date="2018-12-09T15:33:00Z">
        <w:r w:rsidR="007F09EC">
          <w:rPr>
            <w:rFonts w:cstheme="minorHAnsi"/>
          </w:rPr>
          <w:t xml:space="preserve"> </w:t>
        </w:r>
      </w:ins>
      <w:ins w:id="990" w:author="Greg Hutchins" w:date="2018-12-09T15:34:00Z">
        <w:r w:rsidR="007F09EC">
          <w:rPr>
            <w:rFonts w:cstheme="minorHAnsi"/>
          </w:rPr>
          <w:t>the</w:t>
        </w:r>
      </w:ins>
      <w:ins w:id="991" w:author="Greg Hutchins" w:date="2018-12-09T15:33:00Z">
        <w:r w:rsidR="007F09EC">
          <w:rPr>
            <w:rFonts w:cstheme="minorHAnsi"/>
          </w:rPr>
          <w:t xml:space="preserve"> </w:t>
        </w:r>
      </w:ins>
      <w:ins w:id="992" w:author="Greg" w:date="2018-12-08T11:34:00Z">
        <w:r w:rsidRPr="00F54D52">
          <w:rPr>
            <w:rFonts w:cstheme="minorHAnsi"/>
          </w:rPr>
          <w:t>needs of stakeholder</w:t>
        </w:r>
      </w:ins>
      <w:ins w:id="993" w:author="Greg Hutchins" w:date="2018-12-09T15:34:00Z">
        <w:r w:rsidR="007F09EC">
          <w:rPr>
            <w:rFonts w:cstheme="minorHAnsi"/>
          </w:rPr>
          <w:t>(</w:t>
        </w:r>
      </w:ins>
      <w:ins w:id="994" w:author="Greg" w:date="2018-12-08T11:34:00Z">
        <w:r w:rsidRPr="00F54D52">
          <w:rPr>
            <w:rFonts w:cstheme="minorHAnsi"/>
          </w:rPr>
          <w:t>s</w:t>
        </w:r>
      </w:ins>
      <w:ins w:id="995" w:author="Greg Hutchins" w:date="2018-12-09T15:34:00Z">
        <w:r w:rsidR="007F09EC">
          <w:rPr>
            <w:rFonts w:cstheme="minorHAnsi"/>
          </w:rPr>
          <w:t>)</w:t>
        </w:r>
      </w:ins>
      <w:ins w:id="996" w:author="Greg" w:date="2018-12-08T11:34:00Z">
        <w:r w:rsidRPr="00F54D52">
          <w:rPr>
            <w:rFonts w:cstheme="minorHAnsi"/>
          </w:rPr>
          <w:t xml:space="preserve"> or stakeholder groups</w:t>
        </w:r>
      </w:ins>
    </w:p>
    <w:p w14:paraId="06E3218A" w14:textId="3452142E" w:rsidR="004B4A9E" w:rsidRPr="00F54D52" w:rsidRDefault="004B4A9E">
      <w:pPr>
        <w:numPr>
          <w:ilvl w:val="0"/>
          <w:numId w:val="2"/>
        </w:numPr>
        <w:spacing w:after="0" w:line="240" w:lineRule="auto"/>
        <w:rPr>
          <w:ins w:id="997" w:author="Greg" w:date="2018-12-08T11:34:00Z"/>
          <w:rFonts w:cstheme="minorHAnsi"/>
        </w:rPr>
        <w:pPrChange w:id="998" w:author="Greg Hutchins" w:date="2018-12-09T15:26:00Z">
          <w:pPr>
            <w:numPr>
              <w:numId w:val="2"/>
            </w:numPr>
            <w:tabs>
              <w:tab w:val="num" w:pos="720"/>
            </w:tabs>
            <w:ind w:left="720" w:hanging="360"/>
          </w:pPr>
        </w:pPrChange>
      </w:pPr>
      <w:ins w:id="999" w:author="Greg" w:date="2018-12-08T11:34:00Z">
        <w:r w:rsidRPr="00F54D52">
          <w:rPr>
            <w:rFonts w:cstheme="minorHAnsi"/>
          </w:rPr>
          <w:t>Solution requirement</w:t>
        </w:r>
      </w:ins>
      <w:ins w:id="1000" w:author="Greg Hutchins" w:date="2018-12-09T15:34:00Z">
        <w:r w:rsidR="007F09EC">
          <w:rPr>
            <w:rFonts w:cstheme="minorHAnsi"/>
          </w:rPr>
          <w:t>(s)</w:t>
        </w:r>
      </w:ins>
      <w:ins w:id="1001" w:author="Greg" w:date="2018-12-08T11:34:00Z">
        <w:del w:id="1002" w:author="Greg Hutchins" w:date="2018-12-09T15:34:00Z">
          <w:r w:rsidRPr="00F54D52" w:rsidDel="007F09EC">
            <w:rPr>
              <w:rFonts w:cstheme="minorHAnsi"/>
            </w:rPr>
            <w:delText>s</w:delText>
          </w:r>
        </w:del>
      </w:ins>
      <w:ins w:id="1003" w:author="Greg Hutchins" w:date="2018-12-09T15:36:00Z">
        <w:r w:rsidR="007F09EC">
          <w:rPr>
            <w:rFonts w:cstheme="minorHAnsi"/>
          </w:rPr>
          <w:t xml:space="preserve"> - </w:t>
        </w:r>
      </w:ins>
      <w:ins w:id="1004" w:author="Greg" w:date="2018-12-08T11:34:00Z">
        <w:del w:id="1005" w:author="Greg Hutchins" w:date="2018-12-09T15:36:00Z">
          <w:r w:rsidRPr="00F54D52" w:rsidDel="007F09EC">
            <w:rPr>
              <w:rFonts w:cstheme="minorHAnsi"/>
            </w:rPr>
            <w:delText>—</w:delText>
          </w:r>
        </w:del>
        <w:r w:rsidRPr="00F54D52">
          <w:rPr>
            <w:rFonts w:cstheme="minorHAnsi"/>
          </w:rPr>
          <w:t xml:space="preserve">description of </w:t>
        </w:r>
      </w:ins>
      <w:ins w:id="1006" w:author="Greg Hutchins" w:date="2018-12-09T15:34:00Z">
        <w:r w:rsidR="007F09EC">
          <w:rPr>
            <w:rFonts w:cstheme="minorHAnsi"/>
          </w:rPr>
          <w:t xml:space="preserve">the </w:t>
        </w:r>
      </w:ins>
      <w:ins w:id="1007" w:author="Greg" w:date="2018-12-08T11:34:00Z">
        <w:r w:rsidRPr="00F54D52">
          <w:rPr>
            <w:rFonts w:cstheme="minorHAnsi"/>
          </w:rPr>
          <w:t>features, functions, and characteristics of the project</w:t>
        </w:r>
      </w:ins>
      <w:ins w:id="1008" w:author="Greg Hutchins" w:date="2018-12-09T15:34:00Z">
        <w:r w:rsidR="007F09EC">
          <w:rPr>
            <w:rFonts w:cstheme="minorHAnsi"/>
          </w:rPr>
          <w:t>. Includes:</w:t>
        </w:r>
      </w:ins>
    </w:p>
    <w:p w14:paraId="528A6ABF" w14:textId="4D6CF21D" w:rsidR="004B4A9E" w:rsidRPr="00F54D52" w:rsidRDefault="004B4A9E">
      <w:pPr>
        <w:numPr>
          <w:ilvl w:val="1"/>
          <w:numId w:val="2"/>
        </w:numPr>
        <w:spacing w:after="0" w:line="240" w:lineRule="auto"/>
        <w:rPr>
          <w:ins w:id="1009" w:author="Greg" w:date="2018-12-08T11:34:00Z"/>
          <w:rFonts w:cstheme="minorHAnsi"/>
        </w:rPr>
        <w:pPrChange w:id="1010" w:author="Greg Hutchins" w:date="2018-12-09T15:26:00Z">
          <w:pPr>
            <w:numPr>
              <w:ilvl w:val="1"/>
              <w:numId w:val="2"/>
            </w:numPr>
            <w:tabs>
              <w:tab w:val="num" w:pos="1440"/>
            </w:tabs>
            <w:ind w:left="1440" w:hanging="360"/>
          </w:pPr>
        </w:pPrChange>
      </w:pPr>
      <w:ins w:id="1011" w:author="Greg" w:date="2018-12-08T11:34:00Z">
        <w:r w:rsidRPr="00F54D52">
          <w:rPr>
            <w:rFonts w:cstheme="minorHAnsi"/>
          </w:rPr>
          <w:t xml:space="preserve">Functional requirements </w:t>
        </w:r>
      </w:ins>
      <w:ins w:id="1012" w:author="Greg Hutchins" w:date="2018-12-09T15:34:00Z">
        <w:r w:rsidR="007F09EC">
          <w:rPr>
            <w:rFonts w:cstheme="minorHAnsi"/>
          </w:rPr>
          <w:t xml:space="preserve">which </w:t>
        </w:r>
      </w:ins>
      <w:ins w:id="1013" w:author="Greg" w:date="2018-12-08T11:34:00Z">
        <w:r w:rsidRPr="00F54D52">
          <w:rPr>
            <w:rFonts w:cstheme="minorHAnsi"/>
          </w:rPr>
          <w:t xml:space="preserve">describe </w:t>
        </w:r>
      </w:ins>
      <w:ins w:id="1014" w:author="Greg Hutchins" w:date="2018-12-09T15:34:00Z">
        <w:r w:rsidR="007F09EC">
          <w:rPr>
            <w:rFonts w:cstheme="minorHAnsi"/>
          </w:rPr>
          <w:t>the</w:t>
        </w:r>
      </w:ins>
      <w:ins w:id="1015" w:author="Greg Hutchins" w:date="2018-12-09T15:35:00Z">
        <w:r w:rsidR="007F09EC">
          <w:rPr>
            <w:rFonts w:cstheme="minorHAnsi"/>
          </w:rPr>
          <w:t xml:space="preserve"> </w:t>
        </w:r>
      </w:ins>
      <w:ins w:id="1016" w:author="Greg" w:date="2018-12-08T11:34:00Z">
        <w:r w:rsidRPr="00F54D52">
          <w:rPr>
            <w:rFonts w:cstheme="minorHAnsi"/>
          </w:rPr>
          <w:t>behavior</w:t>
        </w:r>
      </w:ins>
      <w:ins w:id="1017" w:author="Greg Hutchins" w:date="2018-12-09T15:35:00Z">
        <w:r w:rsidR="007F09EC">
          <w:rPr>
            <w:rFonts w:cstheme="minorHAnsi"/>
          </w:rPr>
          <w:t>(</w:t>
        </w:r>
      </w:ins>
      <w:ins w:id="1018" w:author="Greg" w:date="2018-12-08T11:34:00Z">
        <w:r w:rsidRPr="00F54D52">
          <w:rPr>
            <w:rFonts w:cstheme="minorHAnsi"/>
          </w:rPr>
          <w:t>s</w:t>
        </w:r>
      </w:ins>
      <w:ins w:id="1019" w:author="Greg Hutchins" w:date="2018-12-09T15:35:00Z">
        <w:r w:rsidR="007F09EC">
          <w:rPr>
            <w:rFonts w:cstheme="minorHAnsi"/>
          </w:rPr>
          <w:t>)</w:t>
        </w:r>
      </w:ins>
      <w:ins w:id="1020" w:author="Greg" w:date="2018-12-08T11:34:00Z">
        <w:r w:rsidRPr="00F54D52">
          <w:rPr>
            <w:rFonts w:cstheme="minorHAnsi"/>
          </w:rPr>
          <w:t xml:space="preserve"> of the product</w:t>
        </w:r>
      </w:ins>
    </w:p>
    <w:p w14:paraId="232E0365" w14:textId="45D82E3E" w:rsidR="004B4A9E" w:rsidRPr="00F54D52" w:rsidRDefault="004B4A9E">
      <w:pPr>
        <w:numPr>
          <w:ilvl w:val="1"/>
          <w:numId w:val="2"/>
        </w:numPr>
        <w:spacing w:after="0" w:line="240" w:lineRule="auto"/>
        <w:rPr>
          <w:ins w:id="1021" w:author="Greg" w:date="2018-12-08T11:34:00Z"/>
          <w:rFonts w:cstheme="minorHAnsi"/>
        </w:rPr>
        <w:pPrChange w:id="1022" w:author="Greg Hutchins" w:date="2018-12-09T15:26:00Z">
          <w:pPr>
            <w:numPr>
              <w:ilvl w:val="1"/>
              <w:numId w:val="2"/>
            </w:numPr>
            <w:tabs>
              <w:tab w:val="num" w:pos="1440"/>
            </w:tabs>
            <w:ind w:left="1440" w:hanging="360"/>
          </w:pPr>
        </w:pPrChange>
      </w:pPr>
      <w:ins w:id="1023" w:author="Greg" w:date="2018-12-08T11:34:00Z">
        <w:r w:rsidRPr="00F54D52">
          <w:rPr>
            <w:rFonts w:cstheme="minorHAnsi"/>
          </w:rPr>
          <w:t xml:space="preserve">Nonfunctional requirements </w:t>
        </w:r>
      </w:ins>
      <w:ins w:id="1024" w:author="Greg Hutchins" w:date="2018-12-09T15:35:00Z">
        <w:r w:rsidR="007F09EC">
          <w:rPr>
            <w:rFonts w:cstheme="minorHAnsi"/>
          </w:rPr>
          <w:t xml:space="preserve">which </w:t>
        </w:r>
      </w:ins>
      <w:ins w:id="1025" w:author="Greg" w:date="2018-12-08T11:34:00Z">
        <w:r w:rsidRPr="00F54D52">
          <w:rPr>
            <w:rFonts w:cstheme="minorHAnsi"/>
          </w:rPr>
          <w:t xml:space="preserve">describe </w:t>
        </w:r>
      </w:ins>
      <w:ins w:id="1026" w:author="Greg Hutchins" w:date="2018-12-09T15:35:00Z">
        <w:r w:rsidR="007F09EC">
          <w:rPr>
            <w:rFonts w:cstheme="minorHAnsi"/>
          </w:rPr>
          <w:t xml:space="preserve">the </w:t>
        </w:r>
      </w:ins>
      <w:ins w:id="1027" w:author="Greg" w:date="2018-12-08T11:34:00Z">
        <w:r w:rsidRPr="00F54D52">
          <w:rPr>
            <w:rFonts w:cstheme="minorHAnsi"/>
          </w:rPr>
          <w:t xml:space="preserve">environmental conditions or qualities required for </w:t>
        </w:r>
      </w:ins>
      <w:ins w:id="1028" w:author="Greg Hutchins" w:date="2018-12-09T15:35:00Z">
        <w:r w:rsidR="007F09EC">
          <w:rPr>
            <w:rFonts w:cstheme="minorHAnsi"/>
          </w:rPr>
          <w:t xml:space="preserve">the </w:t>
        </w:r>
      </w:ins>
      <w:ins w:id="1029" w:author="Greg" w:date="2018-12-08T11:34:00Z">
        <w:r w:rsidRPr="00F54D52">
          <w:rPr>
            <w:rFonts w:cstheme="minorHAnsi"/>
          </w:rPr>
          <w:t>product to be effective</w:t>
        </w:r>
      </w:ins>
    </w:p>
    <w:p w14:paraId="374503A6" w14:textId="76BDC3A7" w:rsidR="004B4A9E" w:rsidRPr="00F54D52" w:rsidRDefault="004B4A9E">
      <w:pPr>
        <w:numPr>
          <w:ilvl w:val="0"/>
          <w:numId w:val="2"/>
        </w:numPr>
        <w:spacing w:after="0" w:line="240" w:lineRule="auto"/>
        <w:rPr>
          <w:ins w:id="1030" w:author="Greg" w:date="2018-12-08T11:34:00Z"/>
          <w:rFonts w:cstheme="minorHAnsi"/>
        </w:rPr>
        <w:pPrChange w:id="1031" w:author="Greg Hutchins" w:date="2018-12-09T15:26:00Z">
          <w:pPr>
            <w:numPr>
              <w:numId w:val="2"/>
            </w:numPr>
            <w:tabs>
              <w:tab w:val="num" w:pos="720"/>
            </w:tabs>
            <w:ind w:left="720" w:hanging="360"/>
          </w:pPr>
        </w:pPrChange>
      </w:pPr>
      <w:ins w:id="1032" w:author="Greg" w:date="2018-12-08T11:34:00Z">
        <w:r w:rsidRPr="00F54D52">
          <w:rPr>
            <w:rFonts w:cstheme="minorHAnsi"/>
          </w:rPr>
          <w:t>Transition and readiness requirements</w:t>
        </w:r>
      </w:ins>
      <w:ins w:id="1033" w:author="Greg Hutchins" w:date="2018-12-09T15:36:00Z">
        <w:r w:rsidR="007F09EC">
          <w:rPr>
            <w:rFonts w:cstheme="minorHAnsi"/>
          </w:rPr>
          <w:t xml:space="preserve"> -</w:t>
        </w:r>
      </w:ins>
      <w:ins w:id="1034" w:author="Greg" w:date="2018-12-08T11:34:00Z">
        <w:del w:id="1035" w:author="Greg Hutchins" w:date="2018-12-09T15:36:00Z">
          <w:r w:rsidRPr="00F54D52" w:rsidDel="007F09EC">
            <w:rPr>
              <w:rFonts w:cstheme="minorHAnsi"/>
            </w:rPr>
            <w:delText>—</w:delText>
          </w:r>
        </w:del>
      </w:ins>
      <w:ins w:id="1036" w:author="Greg Hutchins" w:date="2018-12-09T15:35:00Z">
        <w:r w:rsidR="007F09EC">
          <w:rPr>
            <w:rFonts w:cstheme="minorHAnsi"/>
          </w:rPr>
          <w:t xml:space="preserve"> the </w:t>
        </w:r>
      </w:ins>
      <w:ins w:id="1037" w:author="Greg" w:date="2018-12-08T11:34:00Z">
        <w:r w:rsidRPr="00F54D52">
          <w:rPr>
            <w:rFonts w:cstheme="minorHAnsi"/>
          </w:rPr>
          <w:t>temporary capabilities need</w:t>
        </w:r>
      </w:ins>
      <w:ins w:id="1038" w:author="Greg Hutchins" w:date="2018-12-09T15:35:00Z">
        <w:r w:rsidR="007F09EC">
          <w:rPr>
            <w:rFonts w:cstheme="minorHAnsi"/>
          </w:rPr>
          <w:t>ed</w:t>
        </w:r>
      </w:ins>
      <w:ins w:id="1039" w:author="Greg" w:date="2018-12-08T11:34:00Z">
        <w:r w:rsidRPr="00F54D52">
          <w:rPr>
            <w:rFonts w:cstheme="minorHAnsi"/>
          </w:rPr>
          <w:t xml:space="preserve"> to transition from </w:t>
        </w:r>
      </w:ins>
      <w:ins w:id="1040" w:author="Greg Hutchins" w:date="2018-12-09T15:35:00Z">
        <w:r w:rsidR="007F09EC">
          <w:rPr>
            <w:rFonts w:cstheme="minorHAnsi"/>
          </w:rPr>
          <w:t xml:space="preserve">the </w:t>
        </w:r>
      </w:ins>
      <w:ins w:id="1041" w:author="Greg" w:date="2018-12-08T11:34:00Z">
        <w:r w:rsidRPr="00F54D52">
          <w:rPr>
            <w:rFonts w:cstheme="minorHAnsi"/>
          </w:rPr>
          <w:t xml:space="preserve">current to </w:t>
        </w:r>
      </w:ins>
      <w:ins w:id="1042" w:author="Greg Hutchins" w:date="2018-12-09T15:35:00Z">
        <w:r w:rsidR="007F09EC">
          <w:rPr>
            <w:rFonts w:cstheme="minorHAnsi"/>
          </w:rPr>
          <w:t xml:space="preserve">a </w:t>
        </w:r>
      </w:ins>
      <w:ins w:id="1043" w:author="Greg" w:date="2018-12-08T11:34:00Z">
        <w:r w:rsidRPr="00F54D52">
          <w:rPr>
            <w:rFonts w:cstheme="minorHAnsi"/>
          </w:rPr>
          <w:t>future state</w:t>
        </w:r>
      </w:ins>
    </w:p>
    <w:p w14:paraId="6DA9B57E" w14:textId="6D3C4CBD" w:rsidR="004B4A9E" w:rsidRPr="00F54D52" w:rsidRDefault="004B4A9E">
      <w:pPr>
        <w:numPr>
          <w:ilvl w:val="0"/>
          <w:numId w:val="2"/>
        </w:numPr>
        <w:spacing w:after="0" w:line="240" w:lineRule="auto"/>
        <w:rPr>
          <w:ins w:id="1044" w:author="Greg" w:date="2018-12-08T11:34:00Z"/>
          <w:rFonts w:cstheme="minorHAnsi"/>
        </w:rPr>
        <w:pPrChange w:id="1045" w:author="Greg Hutchins" w:date="2018-12-09T15:26:00Z">
          <w:pPr>
            <w:numPr>
              <w:numId w:val="2"/>
            </w:numPr>
            <w:tabs>
              <w:tab w:val="num" w:pos="720"/>
            </w:tabs>
            <w:ind w:left="720" w:hanging="360"/>
          </w:pPr>
        </w:pPrChange>
      </w:pPr>
      <w:ins w:id="1046" w:author="Greg" w:date="2018-12-08T11:34:00Z">
        <w:r w:rsidRPr="00F54D52">
          <w:rPr>
            <w:rFonts w:cstheme="minorHAnsi"/>
          </w:rPr>
          <w:t>Project requirements</w:t>
        </w:r>
      </w:ins>
      <w:ins w:id="1047" w:author="Greg Hutchins" w:date="2018-12-09T15:36:00Z">
        <w:r w:rsidR="007F09EC">
          <w:rPr>
            <w:rFonts w:cstheme="minorHAnsi"/>
          </w:rPr>
          <w:t xml:space="preserve"> -</w:t>
        </w:r>
      </w:ins>
      <w:ins w:id="1048" w:author="Greg" w:date="2018-12-08T11:34:00Z">
        <w:del w:id="1049" w:author="Greg Hutchins" w:date="2018-12-09T15:36:00Z">
          <w:r w:rsidRPr="00F54D52" w:rsidDel="007F09EC">
            <w:rPr>
              <w:rFonts w:cstheme="minorHAnsi"/>
            </w:rPr>
            <w:delText>—</w:delText>
          </w:r>
        </w:del>
      </w:ins>
      <w:ins w:id="1050" w:author="Greg Hutchins" w:date="2018-12-09T15:35:00Z">
        <w:r w:rsidR="007F09EC">
          <w:rPr>
            <w:rFonts w:cstheme="minorHAnsi"/>
          </w:rPr>
          <w:t xml:space="preserve"> the </w:t>
        </w:r>
      </w:ins>
      <w:ins w:id="1051" w:author="Greg" w:date="2018-12-08T11:34:00Z">
        <w:r w:rsidRPr="00F54D52">
          <w:rPr>
            <w:rFonts w:cstheme="minorHAnsi"/>
          </w:rPr>
          <w:t>actions, processes, or other conditions the project needs to meet</w:t>
        </w:r>
      </w:ins>
    </w:p>
    <w:p w14:paraId="22A499D6" w14:textId="17A547E6" w:rsidR="004B4A9E" w:rsidRPr="00F54D52" w:rsidRDefault="004B4A9E">
      <w:pPr>
        <w:numPr>
          <w:ilvl w:val="0"/>
          <w:numId w:val="2"/>
        </w:numPr>
        <w:spacing w:after="0" w:line="240" w:lineRule="auto"/>
        <w:rPr>
          <w:ins w:id="1052" w:author="Greg" w:date="2018-12-08T11:34:00Z"/>
          <w:rFonts w:cstheme="minorHAnsi"/>
        </w:rPr>
        <w:pPrChange w:id="1053" w:author="Greg Hutchins" w:date="2018-12-09T15:26:00Z">
          <w:pPr>
            <w:numPr>
              <w:numId w:val="2"/>
            </w:numPr>
            <w:tabs>
              <w:tab w:val="num" w:pos="720"/>
            </w:tabs>
            <w:ind w:left="720" w:hanging="360"/>
          </w:pPr>
        </w:pPrChange>
      </w:pPr>
      <w:ins w:id="1054" w:author="Greg" w:date="2018-12-08T11:34:00Z">
        <w:r w:rsidRPr="00F54D52">
          <w:rPr>
            <w:rFonts w:cstheme="minorHAnsi"/>
          </w:rPr>
          <w:t>Quality requirements</w:t>
        </w:r>
      </w:ins>
      <w:ins w:id="1055" w:author="Greg Hutchins" w:date="2018-12-09T15:36:00Z">
        <w:r w:rsidR="007F09EC">
          <w:rPr>
            <w:rFonts w:cstheme="minorHAnsi"/>
          </w:rPr>
          <w:t xml:space="preserve"> -</w:t>
        </w:r>
      </w:ins>
      <w:ins w:id="1056" w:author="Greg" w:date="2018-12-08T11:34:00Z">
        <w:del w:id="1057" w:author="Greg Hutchins" w:date="2018-12-09T15:36:00Z">
          <w:r w:rsidRPr="00F54D52" w:rsidDel="007F09EC">
            <w:rPr>
              <w:rFonts w:cstheme="minorHAnsi"/>
            </w:rPr>
            <w:delText>—</w:delText>
          </w:r>
        </w:del>
      </w:ins>
      <w:ins w:id="1058" w:author="Greg Hutchins" w:date="2018-12-09T15:36:00Z">
        <w:r w:rsidR="007F09EC">
          <w:rPr>
            <w:rFonts w:cstheme="minorHAnsi"/>
          </w:rPr>
          <w:t xml:space="preserve"> the </w:t>
        </w:r>
      </w:ins>
      <w:ins w:id="1059" w:author="Greg" w:date="2018-12-08T11:34:00Z">
        <w:del w:id="1060" w:author="Greg Hutchins" w:date="2018-12-09T15:36:00Z">
          <w:r w:rsidRPr="00F54D52" w:rsidDel="007F09EC">
            <w:rPr>
              <w:rFonts w:cstheme="minorHAnsi"/>
            </w:rPr>
            <w:delText xml:space="preserve">any </w:delText>
          </w:r>
        </w:del>
        <w:r w:rsidRPr="00F54D52">
          <w:rPr>
            <w:rFonts w:cstheme="minorHAnsi"/>
          </w:rPr>
          <w:t>condition</w:t>
        </w:r>
      </w:ins>
      <w:ins w:id="1061" w:author="Greg Hutchins" w:date="2018-12-09T15:36:00Z">
        <w:r w:rsidR="007F09EC">
          <w:rPr>
            <w:rFonts w:cstheme="minorHAnsi"/>
          </w:rPr>
          <w:t>(s)</w:t>
        </w:r>
      </w:ins>
      <w:ins w:id="1062" w:author="Greg" w:date="2018-12-08T11:34:00Z">
        <w:r w:rsidRPr="00F54D52">
          <w:rPr>
            <w:rFonts w:cstheme="minorHAnsi"/>
          </w:rPr>
          <w:t xml:space="preserve"> or criteria needed to validate the successful completion of </w:t>
        </w:r>
        <w:del w:id="1063" w:author="Greg Hutchins" w:date="2018-12-09T15:36:00Z">
          <w:r w:rsidRPr="00F54D52" w:rsidDel="007F09EC">
            <w:rPr>
              <w:rFonts w:cstheme="minorHAnsi"/>
            </w:rPr>
            <w:delText xml:space="preserve">a </w:delText>
          </w:r>
        </w:del>
        <w:r w:rsidRPr="00F54D52">
          <w:rPr>
            <w:rFonts w:cstheme="minorHAnsi"/>
          </w:rPr>
          <w:t>project deliverable</w:t>
        </w:r>
      </w:ins>
      <w:ins w:id="1064" w:author="Greg Hutchins" w:date="2018-12-09T15:36:00Z">
        <w:r w:rsidR="007F09EC">
          <w:rPr>
            <w:rFonts w:cstheme="minorHAnsi"/>
          </w:rPr>
          <w:t>s</w:t>
        </w:r>
      </w:ins>
    </w:p>
    <w:p w14:paraId="1FAE7259" w14:textId="70C46B0E" w:rsidR="004B4A9E" w:rsidRDefault="004B4A9E" w:rsidP="007F09EC">
      <w:pPr>
        <w:spacing w:after="0" w:line="240" w:lineRule="auto"/>
        <w:ind w:left="720"/>
        <w:rPr>
          <w:ins w:id="1065" w:author="Greg Hutchins" w:date="2018-12-09T16:52:00Z"/>
        </w:rPr>
      </w:pPr>
      <w:ins w:id="1066" w:author="Greg" w:date="2018-12-08T11:34:00Z">
        <w:del w:id="1067" w:author="Greg Hutchins" w:date="2018-12-09T15:36:00Z">
          <w:r w:rsidDel="007F09EC">
            <w:tab/>
          </w:r>
        </w:del>
      </w:ins>
    </w:p>
    <w:p w14:paraId="3A4BEF99" w14:textId="77777777" w:rsidR="00CE38E6" w:rsidRDefault="00CE38E6">
      <w:pPr>
        <w:spacing w:after="0" w:line="240" w:lineRule="auto"/>
        <w:ind w:left="720"/>
        <w:rPr>
          <w:ins w:id="1068" w:author="Greg Hutchins" w:date="2018-12-09T15:36:00Z"/>
        </w:rPr>
        <w:pPrChange w:id="1069" w:author="Greg Hutchins" w:date="2018-12-09T15:36:00Z">
          <w:pPr>
            <w:spacing w:after="0" w:line="240" w:lineRule="auto"/>
          </w:pPr>
        </w:pPrChange>
      </w:pPr>
    </w:p>
    <w:p w14:paraId="0E34DAE1" w14:textId="77777777" w:rsidR="007F09EC" w:rsidRDefault="007F09EC">
      <w:pPr>
        <w:spacing w:after="0" w:line="240" w:lineRule="auto"/>
        <w:rPr>
          <w:ins w:id="1070" w:author="Greg" w:date="2018-12-08T11:34:00Z"/>
        </w:rPr>
        <w:pPrChange w:id="1071" w:author="Greg Hutchins" w:date="2018-12-09T15:26:00Z">
          <w:pPr/>
        </w:pPrChange>
      </w:pPr>
    </w:p>
    <w:p w14:paraId="02657E60" w14:textId="5AA5DEE2" w:rsidR="004B4A9E" w:rsidRDefault="004B4A9E">
      <w:pPr>
        <w:pStyle w:val="Heading2"/>
        <w:spacing w:before="0" w:line="240" w:lineRule="auto"/>
        <w:rPr>
          <w:ins w:id="1072" w:author="Greg Hutchins" w:date="2018-12-09T15:24:00Z"/>
        </w:rPr>
        <w:pPrChange w:id="1073" w:author="Greg Hutchins" w:date="2018-12-09T15:26:00Z">
          <w:pPr>
            <w:pStyle w:val="Heading2"/>
          </w:pPr>
        </w:pPrChange>
      </w:pPr>
      <w:ins w:id="1074" w:author="Greg" w:date="2018-12-08T11:34:00Z">
        <w:del w:id="1075" w:author="Greg Hutchins" w:date="2018-12-09T15:24:00Z">
          <w:r w:rsidRPr="00225F3F" w:rsidDel="003C757D">
            <w:lastRenderedPageBreak/>
            <w:delText xml:space="preserve">Step 2: </w:delText>
          </w:r>
        </w:del>
        <w:bookmarkStart w:id="1076" w:name="_Toc532136420"/>
        <w:r w:rsidRPr="00225F3F">
          <w:t>Defining the Project Scope</w:t>
        </w:r>
      </w:ins>
      <w:bookmarkEnd w:id="1076"/>
    </w:p>
    <w:p w14:paraId="6D329A32" w14:textId="77777777" w:rsidR="003C757D" w:rsidRPr="003C757D" w:rsidRDefault="003C757D">
      <w:pPr>
        <w:spacing w:after="0" w:line="240" w:lineRule="auto"/>
        <w:rPr>
          <w:ins w:id="1077" w:author="Greg" w:date="2018-12-08T11:34:00Z"/>
        </w:rPr>
        <w:pPrChange w:id="1078" w:author="Greg Hutchins" w:date="2018-12-09T15:26:00Z">
          <w:pPr/>
        </w:pPrChange>
      </w:pPr>
    </w:p>
    <w:p w14:paraId="0AADEBA4" w14:textId="73232764" w:rsidR="004B4A9E" w:rsidRPr="00345E27" w:rsidDel="003E75FF" w:rsidRDefault="007F09EC">
      <w:pPr>
        <w:autoSpaceDE w:val="0"/>
        <w:autoSpaceDN w:val="0"/>
        <w:adjustRightInd w:val="0"/>
        <w:spacing w:after="0" w:line="240" w:lineRule="auto"/>
        <w:rPr>
          <w:ins w:id="1079" w:author="Greg" w:date="2018-12-08T11:34:00Z"/>
          <w:del w:id="1080" w:author="Greg Hutchins" w:date="2018-12-09T15:41:00Z"/>
          <w:rFonts w:cstheme="minorHAnsi"/>
        </w:rPr>
      </w:pPr>
      <w:ins w:id="1081" w:author="Greg Hutchins" w:date="2018-12-09T15:36:00Z">
        <w:r>
          <w:rPr>
            <w:rFonts w:cstheme="minorHAnsi"/>
          </w:rPr>
          <w:t xml:space="preserve">After the team </w:t>
        </w:r>
      </w:ins>
      <w:ins w:id="1082" w:author="Greg Hutchins" w:date="2018-12-09T15:38:00Z">
        <w:r>
          <w:rPr>
            <w:rFonts w:cstheme="minorHAnsi"/>
          </w:rPr>
          <w:t xml:space="preserve">assessed </w:t>
        </w:r>
      </w:ins>
      <w:ins w:id="1083" w:author="Greg Hutchins" w:date="2018-12-09T15:37:00Z">
        <w:r>
          <w:rPr>
            <w:rFonts w:cstheme="minorHAnsi"/>
          </w:rPr>
          <w:t>the various requirements</w:t>
        </w:r>
      </w:ins>
      <w:ins w:id="1084" w:author="Greg Hutchins" w:date="2018-12-09T15:40:00Z">
        <w:r w:rsidR="003E75FF">
          <w:rPr>
            <w:rFonts w:cstheme="minorHAnsi"/>
          </w:rPr>
          <w:t xml:space="preserve"> </w:t>
        </w:r>
      </w:ins>
      <w:ins w:id="1085" w:author="Greg Hutchins" w:date="2018-12-09T15:39:00Z">
        <w:r>
          <w:rPr>
            <w:rFonts w:cstheme="minorHAnsi"/>
          </w:rPr>
          <w:t xml:space="preserve">focus shifted </w:t>
        </w:r>
      </w:ins>
      <w:ins w:id="1086" w:author="Greg Hutchins" w:date="2018-12-09T15:38:00Z">
        <w:r>
          <w:rPr>
            <w:rFonts w:cstheme="minorHAnsi"/>
          </w:rPr>
          <w:t>to draft</w:t>
        </w:r>
      </w:ins>
      <w:ins w:id="1087" w:author="Greg Hutchins" w:date="2018-12-09T15:39:00Z">
        <w:r>
          <w:rPr>
            <w:rFonts w:cstheme="minorHAnsi"/>
          </w:rPr>
          <w:t>ing</w:t>
        </w:r>
      </w:ins>
      <w:ins w:id="1088" w:author="Greg Hutchins" w:date="2018-12-09T15:38:00Z">
        <w:r>
          <w:rPr>
            <w:rFonts w:cstheme="minorHAnsi"/>
          </w:rPr>
          <w:t xml:space="preserve"> the project scope statement. </w:t>
        </w:r>
      </w:ins>
      <w:ins w:id="1089" w:author="Greg Hutchins" w:date="2018-12-09T15:40:00Z">
        <w:r w:rsidR="003E75FF">
          <w:rPr>
            <w:rFonts w:cstheme="minorHAnsi"/>
          </w:rPr>
          <w:t xml:space="preserve">In this step </w:t>
        </w:r>
      </w:ins>
      <w:ins w:id="1090" w:author="Greg Hutchins" w:date="2018-12-09T15:39:00Z">
        <w:r>
          <w:rPr>
            <w:rFonts w:cstheme="minorHAnsi"/>
          </w:rPr>
          <w:t xml:space="preserve">the team focused on developing a detailed </w:t>
        </w:r>
      </w:ins>
      <w:ins w:id="1091" w:author="Greg" w:date="2018-12-08T11:34:00Z">
        <w:del w:id="1092" w:author="Greg Hutchins" w:date="2018-12-09T15:39:00Z">
          <w:r w:rsidR="004B4A9E" w:rsidRPr="00345E27" w:rsidDel="007F09EC">
            <w:rPr>
              <w:rFonts w:cstheme="minorHAnsi"/>
            </w:rPr>
            <w:delText>It is a p</w:delText>
          </w:r>
          <w:r w:rsidR="004B4A9E" w:rsidRPr="00EE4436" w:rsidDel="007F09EC">
            <w:rPr>
              <w:rFonts w:cstheme="minorHAnsi"/>
            </w:rPr>
            <w:delText xml:space="preserve">rocess of developing a detailed </w:delText>
          </w:r>
        </w:del>
        <w:r w:rsidR="004B4A9E" w:rsidRPr="00EE4436">
          <w:rPr>
            <w:rFonts w:cstheme="minorHAnsi"/>
          </w:rPr>
          <w:t>description of the project and product</w:t>
        </w:r>
        <w:r w:rsidR="004B4A9E" w:rsidRPr="00345E27">
          <w:rPr>
            <w:rFonts w:cstheme="minorHAnsi"/>
          </w:rPr>
          <w:t xml:space="preserve"> by determining, documenting, and managing stakeholder needs and requirements to meet </w:t>
        </w:r>
      </w:ins>
      <w:ins w:id="1093" w:author="Greg Hutchins" w:date="2018-12-09T15:40:00Z">
        <w:r w:rsidR="003E75FF">
          <w:rPr>
            <w:rFonts w:cstheme="minorHAnsi"/>
          </w:rPr>
          <w:t xml:space="preserve">the </w:t>
        </w:r>
      </w:ins>
      <w:ins w:id="1094" w:author="Greg" w:date="2018-12-08T11:34:00Z">
        <w:r w:rsidR="004B4A9E" w:rsidRPr="00345E27">
          <w:rPr>
            <w:rFonts w:cstheme="minorHAnsi"/>
          </w:rPr>
          <w:t>project</w:t>
        </w:r>
      </w:ins>
      <w:ins w:id="1095" w:author="Greg Hutchins" w:date="2018-12-09T15:40:00Z">
        <w:r w:rsidR="003E75FF">
          <w:rPr>
            <w:rFonts w:cstheme="minorHAnsi"/>
          </w:rPr>
          <w:t>’s</w:t>
        </w:r>
      </w:ins>
      <w:ins w:id="1096" w:author="Greg" w:date="2018-12-08T11:34:00Z">
        <w:r w:rsidR="004B4A9E" w:rsidRPr="00345E27">
          <w:rPr>
            <w:rFonts w:cstheme="minorHAnsi"/>
          </w:rPr>
          <w:t xml:space="preserve"> objectives. </w:t>
        </w:r>
      </w:ins>
      <w:ins w:id="1097" w:author="Greg Hutchins" w:date="2018-12-09T15:40:00Z">
        <w:r w:rsidR="003E75FF">
          <w:rPr>
            <w:rFonts w:cstheme="minorHAnsi"/>
          </w:rPr>
          <w:t xml:space="preserve">The team focused on defining as clearly as possible the deliverable </w:t>
        </w:r>
      </w:ins>
      <w:ins w:id="1098" w:author="Greg Hutchins" w:date="2018-12-09T15:45:00Z">
        <w:r w:rsidR="000439BA">
          <w:rPr>
            <w:rFonts w:cstheme="minorHAnsi"/>
          </w:rPr>
          <w:t xml:space="preserve">for </w:t>
        </w:r>
      </w:ins>
      <w:ins w:id="1099" w:author="Greg Hutchins" w:date="2018-12-09T15:40:00Z">
        <w:r w:rsidR="003E75FF">
          <w:rPr>
            <w:rFonts w:cstheme="minorHAnsi"/>
          </w:rPr>
          <w:t>the end u</w:t>
        </w:r>
      </w:ins>
      <w:ins w:id="1100" w:author="Greg Hutchins" w:date="2018-12-09T15:41:00Z">
        <w:r w:rsidR="003E75FF">
          <w:rPr>
            <w:rFonts w:cstheme="minorHAnsi"/>
          </w:rPr>
          <w:t>ser and requirements as they related to the project plan.</w:t>
        </w:r>
      </w:ins>
      <w:ins w:id="1101" w:author="Greg Hutchins" w:date="2018-12-09T16:06:00Z">
        <w:r w:rsidR="00C402EB">
          <w:rPr>
            <w:rFonts w:cstheme="minorHAnsi"/>
          </w:rPr>
          <w:t xml:space="preserve"> </w:t>
        </w:r>
      </w:ins>
      <w:ins w:id="1102" w:author="Greg Hutchins" w:date="2018-12-09T16:07:00Z">
        <w:r w:rsidR="00C402EB">
          <w:rPr>
            <w:rFonts w:cstheme="minorHAnsi"/>
          </w:rPr>
          <w:t xml:space="preserve">In addition, as part of the on-going Monitoring and Control stage the team reviewed each of the requirements, milestones, limits and exclusions </w:t>
        </w:r>
      </w:ins>
      <w:ins w:id="1103" w:author="Greg Hutchins" w:date="2018-12-09T16:08:00Z">
        <w:r w:rsidR="00C402EB">
          <w:rPr>
            <w:rFonts w:cstheme="minorHAnsi"/>
          </w:rPr>
          <w:t>and discussed how each may impact the project.</w:t>
        </w:r>
      </w:ins>
    </w:p>
    <w:p w14:paraId="4D359FFD" w14:textId="42C73A9C" w:rsidR="004B4A9E" w:rsidDel="003E75FF" w:rsidRDefault="004B4A9E">
      <w:pPr>
        <w:autoSpaceDE w:val="0"/>
        <w:autoSpaceDN w:val="0"/>
        <w:adjustRightInd w:val="0"/>
        <w:spacing w:after="0" w:line="240" w:lineRule="auto"/>
        <w:rPr>
          <w:ins w:id="1104" w:author="Greg" w:date="2018-12-08T11:34:00Z"/>
          <w:del w:id="1105" w:author="Greg Hutchins" w:date="2018-12-09T15:41:00Z"/>
          <w:rFonts w:cstheme="minorHAnsi"/>
        </w:rPr>
      </w:pPr>
      <w:ins w:id="1106" w:author="Greg" w:date="2018-12-08T11:34:00Z">
        <w:del w:id="1107" w:author="Greg Hutchins" w:date="2018-12-09T15:41:00Z">
          <w:r w:rsidRPr="00345E27" w:rsidDel="003E75FF">
            <w:rPr>
              <w:rFonts w:cstheme="minorHAnsi"/>
            </w:rPr>
            <w:delText>The primary purpose is to define as clearly as possible the deliverable for the end user and to focus project plans.</w:delText>
          </w:r>
        </w:del>
      </w:ins>
    </w:p>
    <w:p w14:paraId="1D477A3B" w14:textId="702037E7" w:rsidR="004B4A9E" w:rsidDel="003E75FF" w:rsidRDefault="004B4A9E">
      <w:pPr>
        <w:autoSpaceDE w:val="0"/>
        <w:autoSpaceDN w:val="0"/>
        <w:adjustRightInd w:val="0"/>
        <w:spacing w:after="0" w:line="240" w:lineRule="auto"/>
        <w:rPr>
          <w:ins w:id="1108" w:author="Greg" w:date="2018-12-08T11:34:00Z"/>
          <w:del w:id="1109" w:author="Greg Hutchins" w:date="2018-12-09T15:41:00Z"/>
          <w:rFonts w:cstheme="minorHAnsi"/>
        </w:rPr>
      </w:pPr>
    </w:p>
    <w:p w14:paraId="5A28DF02" w14:textId="6B96CA44" w:rsidR="004B4A9E" w:rsidRDefault="004B4A9E" w:rsidP="003E75FF">
      <w:pPr>
        <w:autoSpaceDE w:val="0"/>
        <w:autoSpaceDN w:val="0"/>
        <w:adjustRightInd w:val="0"/>
        <w:spacing w:after="0" w:line="240" w:lineRule="auto"/>
        <w:rPr>
          <w:ins w:id="1110" w:author="Greg Hutchins" w:date="2018-12-09T15:41:00Z"/>
          <w:rFonts w:cstheme="minorHAnsi"/>
        </w:rPr>
      </w:pPr>
      <w:ins w:id="1111" w:author="Greg" w:date="2018-12-08T11:34:00Z">
        <w:del w:id="1112" w:author="Greg Hutchins" w:date="2018-12-09T15:41:00Z">
          <w:r w:rsidRPr="00345E27" w:rsidDel="003E75FF">
            <w:rPr>
              <w:rFonts w:cstheme="minorHAnsi"/>
            </w:rPr>
            <w:delText>To ensure that scope definition is complete, we use the checklist, Project Scope Statement</w:delText>
          </w:r>
          <w:r w:rsidDel="003E75FF">
            <w:rPr>
              <w:rFonts w:cstheme="minorHAnsi"/>
            </w:rPr>
            <w:delText>.</w:delText>
          </w:r>
        </w:del>
      </w:ins>
    </w:p>
    <w:p w14:paraId="12DA8A11" w14:textId="64EF6F49" w:rsidR="003E75FF" w:rsidRDefault="003E75FF" w:rsidP="003E75FF">
      <w:pPr>
        <w:autoSpaceDE w:val="0"/>
        <w:autoSpaceDN w:val="0"/>
        <w:adjustRightInd w:val="0"/>
        <w:spacing w:after="0" w:line="240" w:lineRule="auto"/>
        <w:rPr>
          <w:ins w:id="1113" w:author="Greg Hutchins" w:date="2018-12-09T15:41:00Z"/>
          <w:rFonts w:cstheme="minorHAnsi"/>
        </w:rPr>
      </w:pPr>
    </w:p>
    <w:p w14:paraId="508D3DCD" w14:textId="52945464" w:rsidR="003E75FF" w:rsidRDefault="003E75FF">
      <w:pPr>
        <w:autoSpaceDE w:val="0"/>
        <w:autoSpaceDN w:val="0"/>
        <w:adjustRightInd w:val="0"/>
        <w:spacing w:after="0" w:line="240" w:lineRule="auto"/>
        <w:rPr>
          <w:ins w:id="1114" w:author="Greg" w:date="2018-12-08T11:34:00Z"/>
          <w:rFonts w:cstheme="minorHAnsi"/>
        </w:rPr>
      </w:pPr>
      <w:ins w:id="1115" w:author="Greg Hutchins" w:date="2018-12-09T15:41:00Z">
        <w:r>
          <w:rPr>
            <w:rFonts w:cstheme="minorHAnsi"/>
          </w:rPr>
          <w:t xml:space="preserve">Below is the scope statement which </w:t>
        </w:r>
      </w:ins>
      <w:ins w:id="1116" w:author="Greg Hutchins" w:date="2018-12-09T16:08:00Z">
        <w:r w:rsidR="00C402EB">
          <w:rPr>
            <w:rFonts w:cstheme="minorHAnsi"/>
          </w:rPr>
          <w:t xml:space="preserve">includes the project </w:t>
        </w:r>
      </w:ins>
      <w:ins w:id="1117" w:author="Greg Hutchins" w:date="2018-12-09T15:41:00Z">
        <w:r>
          <w:rPr>
            <w:rFonts w:cstheme="minorHAnsi"/>
          </w:rPr>
          <w:t xml:space="preserve">objective, deliverables, milestones, technical requirements, </w:t>
        </w:r>
      </w:ins>
      <w:ins w:id="1118" w:author="Greg Hutchins" w:date="2018-12-09T15:42:00Z">
        <w:r>
          <w:rPr>
            <w:rFonts w:cstheme="minorHAnsi"/>
          </w:rPr>
          <w:t>limits and exclusions and reviews with the customer.</w:t>
        </w:r>
      </w:ins>
    </w:p>
    <w:p w14:paraId="6D0024B1" w14:textId="77777777" w:rsidR="004B4A9E" w:rsidRDefault="004B4A9E">
      <w:pPr>
        <w:autoSpaceDE w:val="0"/>
        <w:autoSpaceDN w:val="0"/>
        <w:adjustRightInd w:val="0"/>
        <w:spacing w:after="0" w:line="240" w:lineRule="auto"/>
        <w:rPr>
          <w:ins w:id="1119" w:author="Greg" w:date="2018-12-08T11:34:00Z"/>
          <w:rFonts w:cstheme="minorHAnsi"/>
        </w:rPr>
      </w:pPr>
    </w:p>
    <w:p w14:paraId="398C99C1" w14:textId="51A671B2" w:rsidR="004B4A9E" w:rsidRDefault="004B4A9E" w:rsidP="003E75FF">
      <w:pPr>
        <w:pStyle w:val="Heading3"/>
        <w:rPr>
          <w:ins w:id="1120" w:author="Greg Hutchins" w:date="2018-12-09T15:42:00Z"/>
        </w:rPr>
      </w:pPr>
      <w:bookmarkStart w:id="1121" w:name="_Toc532136421"/>
      <w:ins w:id="1122" w:author="Greg" w:date="2018-12-08T11:34:00Z">
        <w:r w:rsidRPr="00225F3F">
          <w:t>Project Scope Statement:</w:t>
        </w:r>
      </w:ins>
      <w:bookmarkEnd w:id="1121"/>
    </w:p>
    <w:p w14:paraId="41120307" w14:textId="103B8518" w:rsidR="003E75FF" w:rsidDel="003E75FF" w:rsidRDefault="003E75FF" w:rsidP="003E75FF">
      <w:pPr>
        <w:spacing w:after="0" w:line="240" w:lineRule="auto"/>
        <w:textAlignment w:val="baseline"/>
        <w:rPr>
          <w:del w:id="1123" w:author="Greg Hutchins" w:date="2018-12-09T15:42:00Z"/>
          <w:rFonts w:cs="Arial"/>
          <w:color w:val="000000"/>
        </w:rPr>
      </w:pPr>
    </w:p>
    <w:p w14:paraId="566DB58C" w14:textId="77777777" w:rsidR="003E75FF" w:rsidRPr="003E75FF" w:rsidRDefault="003E75FF">
      <w:pPr>
        <w:spacing w:after="0" w:line="240" w:lineRule="auto"/>
        <w:rPr>
          <w:ins w:id="1124" w:author="Greg Hutchins" w:date="2018-12-09T15:42:00Z"/>
        </w:rPr>
        <w:pPrChange w:id="1125" w:author="Greg Hutchins" w:date="2018-12-09T15:42:00Z">
          <w:pPr/>
        </w:pPrChange>
      </w:pPr>
    </w:p>
    <w:p w14:paraId="61F359E7" w14:textId="773A8364" w:rsidR="004B4A9E" w:rsidRPr="003E75FF" w:rsidRDefault="00B56185">
      <w:pPr>
        <w:pStyle w:val="ListParagraph"/>
        <w:numPr>
          <w:ilvl w:val="0"/>
          <w:numId w:val="19"/>
        </w:numPr>
        <w:spacing w:after="0" w:line="240" w:lineRule="auto"/>
        <w:textAlignment w:val="baseline"/>
        <w:rPr>
          <w:ins w:id="1126" w:author="Greg" w:date="2018-12-08T11:34:00Z"/>
          <w:rFonts w:cstheme="minorHAnsi"/>
          <w:b/>
          <w:color w:val="000000"/>
          <w:rPrChange w:id="1127" w:author="Greg Hutchins" w:date="2018-12-09T15:43:00Z">
            <w:rPr>
              <w:ins w:id="1128" w:author="Greg" w:date="2018-12-08T11:34:00Z"/>
            </w:rPr>
          </w:rPrChange>
        </w:rPr>
        <w:pPrChange w:id="1129" w:author="Greg Hutchins" w:date="2018-12-09T15:43:00Z">
          <w:pPr>
            <w:numPr>
              <w:numId w:val="3"/>
            </w:numPr>
            <w:tabs>
              <w:tab w:val="num" w:pos="360"/>
            </w:tabs>
            <w:spacing w:after="0" w:line="240" w:lineRule="auto"/>
            <w:ind w:left="360" w:hanging="360"/>
            <w:textAlignment w:val="baseline"/>
          </w:pPr>
        </w:pPrChange>
      </w:pPr>
      <w:ins w:id="1130" w:author="Greg Hutchins" w:date="2018-12-09T15:43:00Z">
        <w:r>
          <w:rPr>
            <w:rFonts w:cs="Arial"/>
            <w:color w:val="000000"/>
          </w:rPr>
          <w:t xml:space="preserve">       </w:t>
        </w:r>
      </w:ins>
      <w:ins w:id="1131" w:author="Greg" w:date="2018-12-08T11:34:00Z">
        <w:del w:id="1132" w:author="Greg Hutchins" w:date="2018-12-09T15:42:00Z">
          <w:r w:rsidR="004B4A9E" w:rsidRPr="003E75FF" w:rsidDel="003E75FF">
            <w:rPr>
              <w:rFonts w:cs="Arial"/>
              <w:color w:val="000000"/>
              <w:rPrChange w:id="1133" w:author="Greg Hutchins" w:date="2018-12-09T15:43:00Z">
                <w:rPr>
                  <w:rFonts w:cs="Arial"/>
                </w:rPr>
              </w:rPrChange>
            </w:rPr>
            <w:delText xml:space="preserve">      </w:delText>
          </w:r>
        </w:del>
        <w:r w:rsidR="004B4A9E" w:rsidRPr="003E75FF">
          <w:rPr>
            <w:rFonts w:cstheme="minorHAnsi"/>
            <w:b/>
            <w:color w:val="000000"/>
            <w:rPrChange w:id="1134" w:author="Greg Hutchins" w:date="2018-12-09T15:43:00Z">
              <w:rPr/>
            </w:rPrChange>
          </w:rPr>
          <w:t>Project Objective</w:t>
        </w:r>
      </w:ins>
    </w:p>
    <w:p w14:paraId="4FCCD61F" w14:textId="77777777" w:rsidR="004B4A9E" w:rsidRPr="007C034D" w:rsidRDefault="004B4A9E">
      <w:pPr>
        <w:spacing w:after="0" w:line="240" w:lineRule="auto"/>
        <w:ind w:left="720"/>
        <w:rPr>
          <w:ins w:id="1135" w:author="Greg" w:date="2018-12-08T11:34:00Z"/>
          <w:rFonts w:cstheme="minorHAnsi"/>
          <w:color w:val="000000"/>
          <w:sz w:val="16"/>
          <w:szCs w:val="16"/>
        </w:rPr>
        <w:pPrChange w:id="1136" w:author="Greg Hutchins" w:date="2018-12-09T15:42:00Z">
          <w:pPr>
            <w:ind w:left="720"/>
          </w:pPr>
        </w:pPrChange>
      </w:pPr>
    </w:p>
    <w:p w14:paraId="003F4FFD" w14:textId="45A02FF8" w:rsidR="004B4A9E" w:rsidRDefault="004B4A9E" w:rsidP="003E75FF">
      <w:pPr>
        <w:spacing w:after="0" w:line="240" w:lineRule="auto"/>
        <w:ind w:left="720"/>
        <w:rPr>
          <w:ins w:id="1137" w:author="Greg Hutchins" w:date="2018-12-09T15:42:00Z"/>
          <w:rFonts w:cstheme="minorHAnsi"/>
          <w:color w:val="000000"/>
        </w:rPr>
      </w:pPr>
      <w:ins w:id="1138" w:author="Greg" w:date="2018-12-08T11:34:00Z">
        <w:r w:rsidRPr="00345E27">
          <w:rPr>
            <w:rFonts w:cstheme="minorHAnsi"/>
            <w:color w:val="000000"/>
          </w:rPr>
          <w:t xml:space="preserve">To develop a </w:t>
        </w:r>
        <w:del w:id="1139" w:author="Greg Hutchins" w:date="2018-12-09T15:42:00Z">
          <w:r w:rsidRPr="00345E27" w:rsidDel="003E75FF">
            <w:rPr>
              <w:rFonts w:cstheme="minorHAnsi"/>
              <w:color w:val="000000"/>
            </w:rPr>
            <w:delText xml:space="preserve">new </w:delText>
          </w:r>
        </w:del>
        <w:r w:rsidRPr="00345E27">
          <w:rPr>
            <w:rFonts w:cstheme="minorHAnsi"/>
            <w:color w:val="000000"/>
          </w:rPr>
          <w:t>system for a new computer-controlled conveyor belt for future installations and for the replacement of those in production. The project must be completed within two years with a cost not to exceed $1.5 million</w:t>
        </w:r>
      </w:ins>
    </w:p>
    <w:p w14:paraId="2D5D1FB3" w14:textId="77777777" w:rsidR="003E75FF" w:rsidRDefault="003E75FF">
      <w:pPr>
        <w:spacing w:after="0" w:line="240" w:lineRule="auto"/>
        <w:ind w:left="720"/>
        <w:rPr>
          <w:ins w:id="1140" w:author="Greg" w:date="2018-12-08T11:34:00Z"/>
          <w:rFonts w:cstheme="minorHAnsi"/>
          <w:color w:val="000000"/>
        </w:rPr>
        <w:pPrChange w:id="1141" w:author="Greg Hutchins" w:date="2018-12-09T15:42:00Z">
          <w:pPr>
            <w:ind w:left="720"/>
          </w:pPr>
        </w:pPrChange>
      </w:pPr>
    </w:p>
    <w:p w14:paraId="17EC3F88" w14:textId="77777777" w:rsidR="004B4A9E" w:rsidRPr="007C034D" w:rsidRDefault="004B4A9E">
      <w:pPr>
        <w:spacing w:after="0" w:line="240" w:lineRule="auto"/>
        <w:ind w:left="720"/>
        <w:rPr>
          <w:ins w:id="1142" w:author="Greg" w:date="2018-12-08T11:34:00Z"/>
          <w:rFonts w:cstheme="minorHAnsi"/>
          <w:color w:val="000000"/>
          <w:sz w:val="4"/>
          <w:szCs w:val="4"/>
        </w:rPr>
        <w:pPrChange w:id="1143" w:author="Greg Hutchins" w:date="2018-12-09T15:26:00Z">
          <w:pPr>
            <w:ind w:left="720"/>
          </w:pPr>
        </w:pPrChange>
      </w:pPr>
    </w:p>
    <w:p w14:paraId="5D4DF4BC" w14:textId="77777777" w:rsidR="004B4A9E" w:rsidRPr="00345E27" w:rsidRDefault="004B4A9E">
      <w:pPr>
        <w:numPr>
          <w:ilvl w:val="0"/>
          <w:numId w:val="4"/>
        </w:numPr>
        <w:spacing w:after="0" w:line="240" w:lineRule="auto"/>
        <w:textAlignment w:val="baseline"/>
        <w:rPr>
          <w:ins w:id="1144" w:author="Greg" w:date="2018-12-08T11:34:00Z"/>
          <w:rFonts w:cstheme="minorHAnsi"/>
          <w:b/>
          <w:color w:val="000000"/>
        </w:rPr>
      </w:pPr>
      <w:ins w:id="1145" w:author="Greg" w:date="2018-12-08T11:34:00Z">
        <w:r w:rsidRPr="00345E27">
          <w:rPr>
            <w:rFonts w:cstheme="minorHAnsi"/>
            <w:b/>
            <w:color w:val="000000"/>
          </w:rPr>
          <w:t>Deliverables</w:t>
        </w:r>
      </w:ins>
    </w:p>
    <w:p w14:paraId="12B2BE93" w14:textId="77777777" w:rsidR="004B4A9E" w:rsidRPr="007C034D" w:rsidRDefault="004B4A9E">
      <w:pPr>
        <w:spacing w:after="0" w:line="240" w:lineRule="auto"/>
        <w:rPr>
          <w:ins w:id="1146" w:author="Greg" w:date="2018-12-08T11:34:00Z"/>
          <w:rFonts w:cstheme="minorHAnsi"/>
          <w:sz w:val="16"/>
          <w:szCs w:val="16"/>
        </w:rPr>
        <w:pPrChange w:id="1147" w:author="Greg Hutchins" w:date="2018-12-09T15:26:00Z">
          <w:pPr/>
        </w:pPrChange>
      </w:pPr>
    </w:p>
    <w:p w14:paraId="6E45D721" w14:textId="77777777" w:rsidR="004B4A9E" w:rsidRPr="00345E27" w:rsidRDefault="004B4A9E">
      <w:pPr>
        <w:pStyle w:val="ListParagraph"/>
        <w:numPr>
          <w:ilvl w:val="0"/>
          <w:numId w:val="9"/>
        </w:numPr>
        <w:spacing w:after="0" w:line="240" w:lineRule="auto"/>
        <w:textAlignment w:val="baseline"/>
        <w:rPr>
          <w:ins w:id="1148" w:author="Greg" w:date="2018-12-08T11:34:00Z"/>
          <w:rFonts w:cstheme="minorHAnsi"/>
          <w:color w:val="000000"/>
        </w:rPr>
      </w:pPr>
      <w:ins w:id="1149" w:author="Greg" w:date="2018-12-08T11:34:00Z">
        <w:r w:rsidRPr="00345E27">
          <w:rPr>
            <w:rFonts w:cstheme="minorHAnsi"/>
            <w:color w:val="000000"/>
          </w:rPr>
          <w:t xml:space="preserve">Hardware </w:t>
        </w:r>
      </w:ins>
    </w:p>
    <w:p w14:paraId="085B0301" w14:textId="77777777" w:rsidR="004B4A9E" w:rsidRPr="00345E27" w:rsidRDefault="004B4A9E">
      <w:pPr>
        <w:pStyle w:val="ListParagraph"/>
        <w:numPr>
          <w:ilvl w:val="0"/>
          <w:numId w:val="9"/>
        </w:numPr>
        <w:spacing w:after="0" w:line="240" w:lineRule="auto"/>
        <w:textAlignment w:val="baseline"/>
        <w:rPr>
          <w:ins w:id="1150" w:author="Greg" w:date="2018-12-08T11:34:00Z"/>
          <w:rFonts w:cstheme="minorHAnsi"/>
          <w:color w:val="000000"/>
        </w:rPr>
      </w:pPr>
      <w:ins w:id="1151" w:author="Greg" w:date="2018-12-08T11:34:00Z">
        <w:r w:rsidRPr="00345E27">
          <w:rPr>
            <w:rFonts w:cstheme="minorHAnsi"/>
            <w:color w:val="000000"/>
          </w:rPr>
          <w:t>Operating System</w:t>
        </w:r>
      </w:ins>
    </w:p>
    <w:p w14:paraId="268EF423" w14:textId="77777777" w:rsidR="004B4A9E" w:rsidRPr="00345E27" w:rsidRDefault="004B4A9E">
      <w:pPr>
        <w:pStyle w:val="ListParagraph"/>
        <w:numPr>
          <w:ilvl w:val="0"/>
          <w:numId w:val="9"/>
        </w:numPr>
        <w:spacing w:after="0" w:line="240" w:lineRule="auto"/>
        <w:textAlignment w:val="baseline"/>
        <w:rPr>
          <w:ins w:id="1152" w:author="Greg" w:date="2018-12-08T11:34:00Z"/>
          <w:rFonts w:cstheme="minorHAnsi"/>
          <w:color w:val="000000"/>
        </w:rPr>
      </w:pPr>
      <w:ins w:id="1153" w:author="Greg" w:date="2018-12-08T11:34:00Z">
        <w:r w:rsidRPr="00345E27">
          <w:rPr>
            <w:rFonts w:cstheme="minorHAnsi"/>
            <w:color w:val="000000"/>
          </w:rPr>
          <w:t>Utilities</w:t>
        </w:r>
      </w:ins>
    </w:p>
    <w:p w14:paraId="5D731825" w14:textId="2D201421" w:rsidR="003E75FF" w:rsidRPr="00B56185" w:rsidRDefault="004B4A9E">
      <w:pPr>
        <w:pStyle w:val="ListParagraph"/>
        <w:numPr>
          <w:ilvl w:val="0"/>
          <w:numId w:val="9"/>
        </w:numPr>
        <w:spacing w:after="0" w:line="240" w:lineRule="auto"/>
        <w:textAlignment w:val="baseline"/>
        <w:rPr>
          <w:ins w:id="1154" w:author="Greg" w:date="2018-12-08T11:34:00Z"/>
          <w:rFonts w:cstheme="minorHAnsi"/>
          <w:color w:val="000000"/>
          <w:rPrChange w:id="1155" w:author="Greg Hutchins" w:date="2018-12-09T15:43:00Z">
            <w:rPr>
              <w:ins w:id="1156" w:author="Greg" w:date="2018-12-08T11:34:00Z"/>
            </w:rPr>
          </w:rPrChange>
        </w:rPr>
      </w:pPr>
      <w:ins w:id="1157" w:author="Greg" w:date="2018-12-08T11:34:00Z">
        <w:r w:rsidRPr="00345E27">
          <w:rPr>
            <w:rFonts w:cstheme="minorHAnsi"/>
            <w:color w:val="000000"/>
          </w:rPr>
          <w:t>System Integration</w:t>
        </w:r>
      </w:ins>
    </w:p>
    <w:p w14:paraId="7B6193DE" w14:textId="77777777" w:rsidR="004B4A9E" w:rsidRPr="007C034D" w:rsidRDefault="004B4A9E">
      <w:pPr>
        <w:pStyle w:val="ListParagraph"/>
        <w:spacing w:after="0" w:line="240" w:lineRule="auto"/>
        <w:ind w:left="1080"/>
        <w:textAlignment w:val="baseline"/>
        <w:rPr>
          <w:ins w:id="1158" w:author="Greg" w:date="2018-12-08T11:34:00Z"/>
          <w:rFonts w:cstheme="minorHAnsi"/>
          <w:color w:val="000000"/>
        </w:rPr>
      </w:pPr>
    </w:p>
    <w:p w14:paraId="6972B0B8" w14:textId="00103C74" w:rsidR="004B4A9E" w:rsidRPr="00B56185" w:rsidRDefault="00B56185">
      <w:pPr>
        <w:spacing w:after="0" w:line="240" w:lineRule="auto"/>
        <w:textAlignment w:val="baseline"/>
        <w:rPr>
          <w:ins w:id="1159" w:author="Greg" w:date="2018-12-08T11:34:00Z"/>
          <w:rFonts w:cstheme="minorHAnsi"/>
          <w:sz w:val="16"/>
          <w:szCs w:val="16"/>
          <w:rPrChange w:id="1160" w:author="Greg Hutchins" w:date="2018-12-09T15:43:00Z">
            <w:rPr>
              <w:ins w:id="1161" w:author="Greg" w:date="2018-12-08T11:34:00Z"/>
              <w:sz w:val="16"/>
              <w:szCs w:val="16"/>
            </w:rPr>
          </w:rPrChange>
        </w:rPr>
        <w:pPrChange w:id="1162" w:author="Greg Hutchins" w:date="2018-12-09T15:43:00Z">
          <w:pPr>
            <w:textAlignment w:val="baseline"/>
          </w:pPr>
        </w:pPrChange>
      </w:pPr>
      <w:ins w:id="1163" w:author="Greg Hutchins" w:date="2018-12-09T15:43:00Z">
        <w:r w:rsidRPr="00B56185">
          <w:rPr>
            <w:rFonts w:cstheme="minorHAnsi"/>
            <w:b/>
            <w:color w:val="000000"/>
            <w:rPrChange w:id="1164" w:author="Greg Hutchins" w:date="2018-12-09T15:44:00Z">
              <w:rPr>
                <w:rFonts w:cstheme="minorHAnsi"/>
                <w:color w:val="000000"/>
              </w:rPr>
            </w:rPrChange>
          </w:rPr>
          <w:t>3.</w:t>
        </w:r>
        <w:r>
          <w:rPr>
            <w:rFonts w:cstheme="minorHAnsi"/>
            <w:color w:val="000000"/>
          </w:rPr>
          <w:t xml:space="preserve">           </w:t>
        </w:r>
      </w:ins>
      <w:ins w:id="1165" w:author="Greg" w:date="2018-12-08T11:34:00Z">
        <w:del w:id="1166" w:author="Greg Hutchins" w:date="2018-12-09T15:43:00Z">
          <w:r w:rsidR="004B4A9E" w:rsidRPr="00B56185" w:rsidDel="003E75FF">
            <w:rPr>
              <w:rFonts w:cstheme="minorHAnsi"/>
              <w:color w:val="000000"/>
              <w:rPrChange w:id="1167" w:author="Greg Hutchins" w:date="2018-12-09T15:43:00Z">
                <w:rPr/>
              </w:rPrChange>
            </w:rPr>
            <w:delText>3.</w:delText>
          </w:r>
          <w:r w:rsidR="004B4A9E" w:rsidRPr="00B56185" w:rsidDel="00B56185">
            <w:rPr>
              <w:rFonts w:cstheme="minorHAnsi"/>
              <w:color w:val="000000"/>
              <w:rPrChange w:id="1168" w:author="Greg Hutchins" w:date="2018-12-09T15:43:00Z">
                <w:rPr/>
              </w:rPrChange>
            </w:rPr>
            <w:delText xml:space="preserve"> </w:delText>
          </w:r>
          <w:r w:rsidR="004B4A9E" w:rsidRPr="00B56185" w:rsidDel="00B56185">
            <w:rPr>
              <w:rFonts w:cstheme="minorHAnsi"/>
              <w:color w:val="000000"/>
              <w:rPrChange w:id="1169" w:author="Greg Hutchins" w:date="2018-12-09T15:43:00Z">
                <w:rPr/>
              </w:rPrChange>
            </w:rPr>
            <w:tab/>
          </w:r>
        </w:del>
        <w:r w:rsidR="004B4A9E" w:rsidRPr="00B56185">
          <w:rPr>
            <w:rFonts w:cstheme="minorHAnsi"/>
            <w:b/>
            <w:color w:val="000000"/>
            <w:rPrChange w:id="1170" w:author="Greg Hutchins" w:date="2018-12-09T15:43:00Z">
              <w:rPr/>
            </w:rPrChange>
          </w:rPr>
          <w:t>Milestones</w:t>
        </w:r>
        <w:r w:rsidR="004B4A9E" w:rsidRPr="00B56185">
          <w:rPr>
            <w:rFonts w:cstheme="minorHAnsi"/>
            <w:color w:val="000000"/>
            <w:sz w:val="24"/>
            <w:szCs w:val="24"/>
            <w:rPrChange w:id="1171" w:author="Greg Hutchins" w:date="2018-12-09T15:43:00Z">
              <w:rPr>
                <w:sz w:val="24"/>
                <w:szCs w:val="24"/>
              </w:rPr>
            </w:rPrChange>
          </w:rPr>
          <w:br/>
        </w:r>
      </w:ins>
    </w:p>
    <w:p w14:paraId="6FF27375" w14:textId="77777777" w:rsidR="004B4A9E" w:rsidRPr="00345E27" w:rsidRDefault="004B4A9E">
      <w:pPr>
        <w:pStyle w:val="ListParagraph"/>
        <w:numPr>
          <w:ilvl w:val="0"/>
          <w:numId w:val="8"/>
        </w:numPr>
        <w:spacing w:after="0" w:line="240" w:lineRule="auto"/>
        <w:rPr>
          <w:ins w:id="1172" w:author="Greg" w:date="2018-12-08T11:34:00Z"/>
          <w:rFonts w:cstheme="minorHAnsi"/>
          <w:color w:val="000000"/>
          <w:sz w:val="24"/>
          <w:szCs w:val="24"/>
        </w:rPr>
      </w:pPr>
      <w:ins w:id="1173" w:author="Greg" w:date="2018-12-08T11:34:00Z">
        <w:r w:rsidRPr="00345E27">
          <w:rPr>
            <w:rFonts w:cstheme="minorHAnsi"/>
            <w:color w:val="000000"/>
          </w:rPr>
          <w:t>Start Hardware assembly of the system by TBD</w:t>
        </w:r>
      </w:ins>
    </w:p>
    <w:p w14:paraId="43444FEE" w14:textId="77777777" w:rsidR="004B4A9E" w:rsidRPr="00345E27" w:rsidRDefault="004B4A9E">
      <w:pPr>
        <w:pStyle w:val="ListParagraph"/>
        <w:numPr>
          <w:ilvl w:val="0"/>
          <w:numId w:val="8"/>
        </w:numPr>
        <w:spacing w:after="0" w:line="240" w:lineRule="auto"/>
        <w:rPr>
          <w:ins w:id="1174" w:author="Greg" w:date="2018-12-08T11:34:00Z"/>
          <w:rFonts w:cstheme="minorHAnsi"/>
          <w:color w:val="000000"/>
          <w:sz w:val="24"/>
          <w:szCs w:val="24"/>
        </w:rPr>
      </w:pPr>
      <w:ins w:id="1175" w:author="Greg" w:date="2018-12-08T11:34:00Z">
        <w:r w:rsidRPr="00345E27">
          <w:rPr>
            <w:rFonts w:cstheme="minorHAnsi"/>
            <w:color w:val="000000"/>
          </w:rPr>
          <w:t>Start Operating System installation by TBD</w:t>
        </w:r>
      </w:ins>
    </w:p>
    <w:p w14:paraId="2EBB4430" w14:textId="77777777" w:rsidR="004B4A9E" w:rsidRPr="00345E27" w:rsidRDefault="004B4A9E">
      <w:pPr>
        <w:pStyle w:val="ListParagraph"/>
        <w:numPr>
          <w:ilvl w:val="0"/>
          <w:numId w:val="8"/>
        </w:numPr>
        <w:spacing w:after="0" w:line="240" w:lineRule="auto"/>
        <w:rPr>
          <w:ins w:id="1176" w:author="Greg" w:date="2018-12-08T11:34:00Z"/>
          <w:rFonts w:cstheme="minorHAnsi"/>
          <w:color w:val="000000"/>
          <w:sz w:val="24"/>
          <w:szCs w:val="24"/>
        </w:rPr>
      </w:pPr>
      <w:ins w:id="1177" w:author="Greg" w:date="2018-12-08T11:34:00Z">
        <w:r w:rsidRPr="00345E27">
          <w:rPr>
            <w:rFonts w:cstheme="minorHAnsi"/>
            <w:color w:val="000000"/>
          </w:rPr>
          <w:t>Complete Utilities by TBD</w:t>
        </w:r>
      </w:ins>
    </w:p>
    <w:p w14:paraId="6133C066" w14:textId="77777777" w:rsidR="004B4A9E" w:rsidRPr="00345E27" w:rsidRDefault="004B4A9E">
      <w:pPr>
        <w:pStyle w:val="ListParagraph"/>
        <w:numPr>
          <w:ilvl w:val="0"/>
          <w:numId w:val="8"/>
        </w:numPr>
        <w:spacing w:after="0" w:line="240" w:lineRule="auto"/>
        <w:rPr>
          <w:ins w:id="1178" w:author="Greg" w:date="2018-12-08T11:34:00Z"/>
          <w:rFonts w:cstheme="minorHAnsi"/>
          <w:color w:val="000000"/>
          <w:sz w:val="24"/>
          <w:szCs w:val="24"/>
        </w:rPr>
      </w:pPr>
      <w:ins w:id="1179" w:author="Greg" w:date="2018-12-08T11:34:00Z">
        <w:r w:rsidRPr="00345E27">
          <w:rPr>
            <w:rFonts w:cstheme="minorHAnsi"/>
            <w:color w:val="000000"/>
          </w:rPr>
          <w:t>Complete System Integration by TBD</w:t>
        </w:r>
      </w:ins>
    </w:p>
    <w:p w14:paraId="1968F687" w14:textId="77777777" w:rsidR="004B4A9E" w:rsidRPr="007C034D" w:rsidRDefault="004B4A9E">
      <w:pPr>
        <w:spacing w:after="0" w:line="240" w:lineRule="auto"/>
        <w:rPr>
          <w:ins w:id="1180" w:author="Greg" w:date="2018-12-08T11:34:00Z"/>
          <w:rFonts w:cstheme="minorHAnsi"/>
          <w:sz w:val="16"/>
          <w:szCs w:val="16"/>
        </w:rPr>
        <w:pPrChange w:id="1181" w:author="Greg Hutchins" w:date="2018-12-09T15:26:00Z">
          <w:pPr/>
        </w:pPrChange>
      </w:pPr>
    </w:p>
    <w:p w14:paraId="6AC65AFA" w14:textId="53DFE7A2" w:rsidR="004B4A9E" w:rsidRPr="00345E27" w:rsidRDefault="00B56185">
      <w:pPr>
        <w:spacing w:after="0" w:line="240" w:lineRule="auto"/>
        <w:textAlignment w:val="baseline"/>
        <w:rPr>
          <w:ins w:id="1182" w:author="Greg" w:date="2018-12-08T11:34:00Z"/>
          <w:rFonts w:cstheme="minorHAnsi"/>
          <w:b/>
          <w:color w:val="000000"/>
        </w:rPr>
        <w:pPrChange w:id="1183" w:author="Greg Hutchins" w:date="2018-12-09T15:44:00Z">
          <w:pPr>
            <w:numPr>
              <w:numId w:val="5"/>
            </w:numPr>
            <w:spacing w:after="0" w:line="240" w:lineRule="auto"/>
            <w:ind w:left="720" w:hanging="360"/>
            <w:textAlignment w:val="baseline"/>
          </w:pPr>
        </w:pPrChange>
      </w:pPr>
      <w:ins w:id="1184" w:author="Greg Hutchins" w:date="2018-12-09T15:44:00Z">
        <w:r>
          <w:rPr>
            <w:rFonts w:cstheme="minorHAnsi"/>
            <w:b/>
            <w:color w:val="000000"/>
          </w:rPr>
          <w:t xml:space="preserve">4.           </w:t>
        </w:r>
      </w:ins>
      <w:ins w:id="1185" w:author="Greg" w:date="2018-12-08T11:34:00Z">
        <w:r w:rsidR="004B4A9E" w:rsidRPr="00345E27">
          <w:rPr>
            <w:rFonts w:cstheme="minorHAnsi"/>
            <w:b/>
            <w:color w:val="000000"/>
          </w:rPr>
          <w:t>Technical Requirements</w:t>
        </w:r>
      </w:ins>
    </w:p>
    <w:p w14:paraId="569D2307" w14:textId="77777777" w:rsidR="004B4A9E" w:rsidRPr="00345E27" w:rsidRDefault="004B4A9E">
      <w:pPr>
        <w:spacing w:after="0" w:line="240" w:lineRule="auto"/>
        <w:rPr>
          <w:ins w:id="1186" w:author="Greg" w:date="2018-12-08T11:34:00Z"/>
          <w:rFonts w:cstheme="minorHAnsi"/>
          <w:color w:val="000000"/>
        </w:rPr>
        <w:pPrChange w:id="1187" w:author="Greg Hutchins" w:date="2018-12-09T15:26:00Z">
          <w:pPr/>
        </w:pPrChange>
      </w:pPr>
      <w:ins w:id="1188" w:author="Greg" w:date="2018-12-08T11:34:00Z">
        <w:r w:rsidRPr="00345E27">
          <w:rPr>
            <w:rFonts w:cstheme="minorHAnsi"/>
            <w:color w:val="000000"/>
          </w:rPr>
          <w:t>          </w:t>
        </w:r>
      </w:ins>
    </w:p>
    <w:p w14:paraId="6555A745" w14:textId="77777777" w:rsidR="004B4A9E" w:rsidRPr="00345E27" w:rsidRDefault="004B4A9E">
      <w:pPr>
        <w:pStyle w:val="ListParagraph"/>
        <w:numPr>
          <w:ilvl w:val="0"/>
          <w:numId w:val="10"/>
        </w:numPr>
        <w:spacing w:after="0" w:line="240" w:lineRule="auto"/>
        <w:ind w:left="1080"/>
        <w:rPr>
          <w:ins w:id="1189" w:author="Greg" w:date="2018-12-08T11:34:00Z"/>
          <w:rFonts w:cstheme="minorHAnsi"/>
          <w:color w:val="000000" w:themeColor="text1"/>
          <w:shd w:val="clear" w:color="auto" w:fill="FFFFFF"/>
        </w:rPr>
      </w:pPr>
      <w:ins w:id="1190" w:author="Greg" w:date="2018-12-08T11:34:00Z">
        <w:r w:rsidRPr="00345E27">
          <w:rPr>
            <w:rFonts w:cstheme="minorHAnsi"/>
            <w:color w:val="000000" w:themeColor="text1"/>
            <w:shd w:val="clear" w:color="auto" w:fill="FFFFFF"/>
          </w:rPr>
          <w:t>The conveyor belt must meet the ISO 284:2012 that specifies the maximum electrical resistance of a conveyor belt and the corresponding test method</w:t>
        </w:r>
      </w:ins>
    </w:p>
    <w:p w14:paraId="21FEF934" w14:textId="77777777" w:rsidR="004B4A9E" w:rsidRPr="00345E27" w:rsidRDefault="004B4A9E">
      <w:pPr>
        <w:pStyle w:val="ListParagraph"/>
        <w:numPr>
          <w:ilvl w:val="0"/>
          <w:numId w:val="10"/>
        </w:numPr>
        <w:spacing w:after="0" w:line="240" w:lineRule="auto"/>
        <w:ind w:left="1080"/>
        <w:rPr>
          <w:ins w:id="1191" w:author="Greg" w:date="2018-12-08T11:34:00Z"/>
          <w:rFonts w:cstheme="minorHAnsi"/>
          <w:color w:val="000000" w:themeColor="text1"/>
          <w:shd w:val="clear" w:color="auto" w:fill="FFFFFF"/>
        </w:rPr>
      </w:pPr>
      <w:ins w:id="1192" w:author="Greg" w:date="2018-12-08T11:34:00Z">
        <w:r w:rsidRPr="00345E27">
          <w:rPr>
            <w:rFonts w:cstheme="minorHAnsi"/>
            <w:color w:val="000000" w:themeColor="text1"/>
            <w:shd w:val="clear" w:color="auto" w:fill="FFFFFF"/>
          </w:rPr>
          <w:t>The conveyor belt must meet ISO 14001:2015 that specifies the environmental management systems guidelines for incorporating eco-design standards</w:t>
        </w:r>
      </w:ins>
    </w:p>
    <w:p w14:paraId="4DAB1263" w14:textId="77777777" w:rsidR="004B4A9E" w:rsidRPr="00345E27" w:rsidRDefault="004B4A9E">
      <w:pPr>
        <w:pStyle w:val="ListParagraph"/>
        <w:numPr>
          <w:ilvl w:val="0"/>
          <w:numId w:val="10"/>
        </w:numPr>
        <w:spacing w:after="0" w:line="240" w:lineRule="auto"/>
        <w:ind w:left="1080"/>
        <w:rPr>
          <w:ins w:id="1193" w:author="Greg" w:date="2018-12-08T11:34:00Z"/>
          <w:rFonts w:cstheme="minorHAnsi"/>
          <w:color w:val="000000" w:themeColor="text1"/>
          <w:shd w:val="clear" w:color="auto" w:fill="FFFFFF"/>
        </w:rPr>
      </w:pPr>
      <w:ins w:id="1194" w:author="Greg" w:date="2018-12-08T11:34:00Z">
        <w:r w:rsidRPr="00345E27">
          <w:rPr>
            <w:rFonts w:cstheme="minorHAnsi"/>
            <w:color w:val="000000" w:themeColor="text1"/>
            <w:shd w:val="clear" w:color="auto" w:fill="FFFFFF"/>
          </w:rPr>
          <w:t>The manufacturing ISO standard 25.020 must meet</w:t>
        </w:r>
      </w:ins>
    </w:p>
    <w:p w14:paraId="36ED3948" w14:textId="77777777" w:rsidR="004B4A9E" w:rsidRPr="00345E27" w:rsidRDefault="004B4A9E">
      <w:pPr>
        <w:pStyle w:val="ListParagraph"/>
        <w:numPr>
          <w:ilvl w:val="0"/>
          <w:numId w:val="10"/>
        </w:numPr>
        <w:spacing w:after="0" w:line="240" w:lineRule="auto"/>
        <w:ind w:left="1080"/>
        <w:rPr>
          <w:ins w:id="1195" w:author="Greg" w:date="2018-12-08T11:34:00Z"/>
          <w:rFonts w:cstheme="minorHAnsi"/>
          <w:color w:val="000000" w:themeColor="text1"/>
          <w:shd w:val="clear" w:color="auto" w:fill="FFFFFF"/>
        </w:rPr>
      </w:pPr>
      <w:ins w:id="1196" w:author="Greg" w:date="2018-12-08T11:34:00Z">
        <w:r w:rsidRPr="00345E27">
          <w:rPr>
            <w:rFonts w:cstheme="minorHAnsi"/>
            <w:color w:val="000000" w:themeColor="text1"/>
            <w:shd w:val="clear" w:color="auto" w:fill="FFFFFF"/>
          </w:rPr>
          <w:t>The conveyor belt must move and position items on the conveyor belt within &lt; 1 mm</w:t>
        </w:r>
      </w:ins>
    </w:p>
    <w:p w14:paraId="45BB466A" w14:textId="77777777" w:rsidR="004B4A9E" w:rsidRPr="00345E27" w:rsidRDefault="004B4A9E">
      <w:pPr>
        <w:pStyle w:val="ListParagraph"/>
        <w:numPr>
          <w:ilvl w:val="0"/>
          <w:numId w:val="10"/>
        </w:numPr>
        <w:spacing w:after="0" w:line="240" w:lineRule="auto"/>
        <w:ind w:left="1080"/>
        <w:textAlignment w:val="baseline"/>
        <w:rPr>
          <w:ins w:id="1197" w:author="Greg" w:date="2018-12-08T11:34:00Z"/>
          <w:rFonts w:cstheme="minorHAnsi"/>
          <w:color w:val="000000" w:themeColor="text1"/>
        </w:rPr>
      </w:pPr>
      <w:ins w:id="1198" w:author="Greg" w:date="2018-12-08T11:34:00Z">
        <w:r w:rsidRPr="00345E27">
          <w:rPr>
            <w:rFonts w:cstheme="minorHAnsi"/>
            <w:color w:val="000000" w:themeColor="text1"/>
            <w:shd w:val="clear" w:color="auto" w:fill="FFFFFF"/>
          </w:rPr>
          <w:t>The software must meet ISO 35.080 software standards</w:t>
        </w:r>
      </w:ins>
    </w:p>
    <w:p w14:paraId="3C892062" w14:textId="77777777" w:rsidR="004B4A9E" w:rsidRPr="00345E27" w:rsidRDefault="004B4A9E">
      <w:pPr>
        <w:pStyle w:val="ListParagraph"/>
        <w:numPr>
          <w:ilvl w:val="0"/>
          <w:numId w:val="10"/>
        </w:numPr>
        <w:spacing w:after="0" w:line="240" w:lineRule="auto"/>
        <w:ind w:left="1080"/>
        <w:textAlignment w:val="baseline"/>
        <w:rPr>
          <w:ins w:id="1199" w:author="Greg" w:date="2018-12-08T11:34:00Z"/>
          <w:rFonts w:cstheme="minorHAnsi"/>
          <w:color w:val="000000" w:themeColor="text1"/>
        </w:rPr>
      </w:pPr>
      <w:ins w:id="1200" w:author="Greg" w:date="2018-12-08T11:34:00Z">
        <w:r w:rsidRPr="00345E27">
          <w:rPr>
            <w:rFonts w:cstheme="minorHAnsi"/>
            <w:color w:val="000000" w:themeColor="text1"/>
            <w:shd w:val="clear" w:color="auto" w:fill="FFFFFF"/>
          </w:rPr>
          <w:t>The software system should meet the ISO/IEC 12207:2008 systems and software engineering i.e. software life cycle processes</w:t>
        </w:r>
      </w:ins>
    </w:p>
    <w:p w14:paraId="73AC1B34" w14:textId="77777777" w:rsidR="004B4A9E" w:rsidRPr="00345E27" w:rsidRDefault="004B4A9E">
      <w:pPr>
        <w:pStyle w:val="ListParagraph"/>
        <w:numPr>
          <w:ilvl w:val="0"/>
          <w:numId w:val="11"/>
        </w:numPr>
        <w:spacing w:after="0" w:line="240" w:lineRule="auto"/>
        <w:ind w:left="1080"/>
        <w:textAlignment w:val="baseline"/>
        <w:rPr>
          <w:ins w:id="1201" w:author="Greg" w:date="2018-12-08T11:34:00Z"/>
          <w:rFonts w:cstheme="minorHAnsi"/>
          <w:color w:val="000000" w:themeColor="text1"/>
        </w:rPr>
      </w:pPr>
      <w:ins w:id="1202" w:author="Greg" w:date="2018-12-08T11:34:00Z">
        <w:r w:rsidRPr="00345E27">
          <w:rPr>
            <w:rFonts w:cstheme="minorHAnsi"/>
            <w:color w:val="000000" w:themeColor="text1"/>
            <w:shd w:val="clear" w:color="auto" w:fill="FFFFFF"/>
          </w:rPr>
          <w:t>The project must meet the ISO 21500:2012 project management standards</w:t>
        </w:r>
      </w:ins>
    </w:p>
    <w:p w14:paraId="2C9C7E4C" w14:textId="4E7B85E4" w:rsidR="004B4A9E" w:rsidRDefault="004B4A9E" w:rsidP="00A7741F">
      <w:pPr>
        <w:spacing w:after="0" w:line="240" w:lineRule="auto"/>
        <w:rPr>
          <w:ins w:id="1203" w:author="Greg Hutchins" w:date="2018-12-09T15:45:00Z"/>
          <w:rFonts w:cstheme="minorHAnsi"/>
          <w:sz w:val="16"/>
          <w:szCs w:val="16"/>
        </w:rPr>
      </w:pPr>
    </w:p>
    <w:p w14:paraId="675C493D" w14:textId="15949E69" w:rsidR="000439BA" w:rsidRPr="007C034D" w:rsidDel="0006471B" w:rsidRDefault="000439BA">
      <w:pPr>
        <w:spacing w:after="0" w:line="240" w:lineRule="auto"/>
        <w:rPr>
          <w:ins w:id="1204" w:author="Greg" w:date="2018-12-08T11:34:00Z"/>
          <w:del w:id="1205" w:author="Greg Hutchins" w:date="2018-12-09T16:08:00Z"/>
          <w:rFonts w:cstheme="minorHAnsi"/>
          <w:sz w:val="16"/>
          <w:szCs w:val="16"/>
        </w:rPr>
        <w:pPrChange w:id="1206" w:author="Greg Hutchins" w:date="2018-12-09T15:26:00Z">
          <w:pPr/>
        </w:pPrChange>
      </w:pPr>
    </w:p>
    <w:p w14:paraId="0AA5EC60" w14:textId="77777777" w:rsidR="004B4A9E" w:rsidRPr="00345E27" w:rsidRDefault="004B4A9E">
      <w:pPr>
        <w:numPr>
          <w:ilvl w:val="0"/>
          <w:numId w:val="6"/>
        </w:numPr>
        <w:spacing w:after="0" w:line="240" w:lineRule="auto"/>
        <w:textAlignment w:val="baseline"/>
        <w:rPr>
          <w:ins w:id="1207" w:author="Greg" w:date="2018-12-08T11:34:00Z"/>
          <w:rFonts w:cstheme="minorHAnsi"/>
          <w:b/>
          <w:color w:val="000000"/>
        </w:rPr>
      </w:pPr>
      <w:ins w:id="1208" w:author="Greg" w:date="2018-12-08T11:34:00Z">
        <w:r w:rsidRPr="00345E27">
          <w:rPr>
            <w:rFonts w:cstheme="minorHAnsi"/>
            <w:b/>
            <w:color w:val="000000"/>
          </w:rPr>
          <w:t>Limits and Exclusions</w:t>
        </w:r>
      </w:ins>
    </w:p>
    <w:p w14:paraId="1A69CC49" w14:textId="77777777" w:rsidR="004B4A9E" w:rsidRPr="007C034D" w:rsidRDefault="004B4A9E">
      <w:pPr>
        <w:spacing w:after="0" w:line="240" w:lineRule="auto"/>
        <w:rPr>
          <w:ins w:id="1209" w:author="Greg" w:date="2018-12-08T11:34:00Z"/>
          <w:rFonts w:cstheme="minorHAnsi"/>
          <w:sz w:val="16"/>
          <w:szCs w:val="16"/>
        </w:rPr>
        <w:pPrChange w:id="1210" w:author="Greg Hutchins" w:date="2018-12-09T15:26:00Z">
          <w:pPr/>
        </w:pPrChange>
      </w:pPr>
    </w:p>
    <w:p w14:paraId="67CEC2D7" w14:textId="77777777" w:rsidR="004B4A9E" w:rsidRPr="00345E27" w:rsidRDefault="004B4A9E">
      <w:pPr>
        <w:pStyle w:val="ListParagraph"/>
        <w:numPr>
          <w:ilvl w:val="0"/>
          <w:numId w:val="11"/>
        </w:numPr>
        <w:spacing w:after="0" w:line="240" w:lineRule="auto"/>
        <w:ind w:left="1080"/>
        <w:rPr>
          <w:ins w:id="1211" w:author="Greg" w:date="2018-12-08T11:34:00Z"/>
          <w:rFonts w:cstheme="minorHAnsi"/>
          <w:color w:val="000000"/>
          <w:sz w:val="24"/>
          <w:szCs w:val="24"/>
        </w:rPr>
      </w:pPr>
      <w:ins w:id="1212" w:author="Greg" w:date="2018-12-08T11:34:00Z">
        <w:r w:rsidRPr="00345E27">
          <w:rPr>
            <w:rFonts w:cstheme="minorHAnsi"/>
            <w:color w:val="000000"/>
          </w:rPr>
          <w:t>No overtime without SVP P</w:t>
        </w:r>
        <w:r w:rsidRPr="00345E27">
          <w:rPr>
            <w:rFonts w:cstheme="minorHAnsi"/>
            <w:vertAlign w:val="superscript"/>
          </w:rPr>
          <w:t>3</w:t>
        </w:r>
        <w:r w:rsidRPr="00345E27">
          <w:rPr>
            <w:rFonts w:cstheme="minorHAnsi"/>
            <w:color w:val="000000"/>
          </w:rPr>
          <w:t xml:space="preserve"> approval</w:t>
        </w:r>
      </w:ins>
    </w:p>
    <w:p w14:paraId="0215A666" w14:textId="77777777" w:rsidR="004B4A9E" w:rsidRPr="00345E27" w:rsidRDefault="004B4A9E">
      <w:pPr>
        <w:pStyle w:val="ListParagraph"/>
        <w:numPr>
          <w:ilvl w:val="0"/>
          <w:numId w:val="11"/>
        </w:numPr>
        <w:spacing w:after="0" w:line="240" w:lineRule="auto"/>
        <w:ind w:left="1080"/>
        <w:rPr>
          <w:ins w:id="1213" w:author="Greg" w:date="2018-12-08T11:34:00Z"/>
          <w:rFonts w:cstheme="minorHAnsi"/>
          <w:color w:val="000000"/>
          <w:sz w:val="24"/>
          <w:szCs w:val="24"/>
        </w:rPr>
      </w:pPr>
      <w:ins w:id="1214" w:author="Greg" w:date="2018-12-08T11:34:00Z">
        <w:r w:rsidRPr="00345E27">
          <w:rPr>
            <w:rFonts w:cstheme="minorHAnsi"/>
            <w:color w:val="000000"/>
          </w:rPr>
          <w:t>Normal work hours: 8 hours a day, Monday-Friday</w:t>
        </w:r>
      </w:ins>
    </w:p>
    <w:p w14:paraId="139D46F0" w14:textId="77777777" w:rsidR="004B4A9E" w:rsidRPr="00345E27" w:rsidRDefault="004B4A9E">
      <w:pPr>
        <w:pStyle w:val="ListParagraph"/>
        <w:numPr>
          <w:ilvl w:val="0"/>
          <w:numId w:val="11"/>
        </w:numPr>
        <w:spacing w:after="0" w:line="240" w:lineRule="auto"/>
        <w:ind w:left="1080"/>
        <w:rPr>
          <w:ins w:id="1215" w:author="Greg" w:date="2018-12-08T11:34:00Z"/>
          <w:rFonts w:cstheme="minorHAnsi"/>
          <w:color w:val="000000"/>
          <w:sz w:val="24"/>
          <w:szCs w:val="24"/>
        </w:rPr>
      </w:pPr>
      <w:ins w:id="1216" w:author="Greg" w:date="2018-12-08T11:34:00Z">
        <w:r w:rsidRPr="00345E27">
          <w:rPr>
            <w:rFonts w:cstheme="minorHAnsi"/>
            <w:color w:val="000000"/>
          </w:rPr>
          <w:t>All US holidays and weekends will be observed - a replacement day will be granted if a holiday falls on a non-working day</w:t>
        </w:r>
      </w:ins>
    </w:p>
    <w:p w14:paraId="13B71B4B" w14:textId="77777777" w:rsidR="004B4A9E" w:rsidRPr="00345E27" w:rsidRDefault="004B4A9E">
      <w:pPr>
        <w:pStyle w:val="ListParagraph"/>
        <w:numPr>
          <w:ilvl w:val="0"/>
          <w:numId w:val="11"/>
        </w:numPr>
        <w:spacing w:after="0" w:line="240" w:lineRule="auto"/>
        <w:ind w:left="1080"/>
        <w:rPr>
          <w:ins w:id="1217" w:author="Greg" w:date="2018-12-08T11:34:00Z"/>
          <w:rFonts w:cstheme="minorHAnsi"/>
          <w:color w:val="000000"/>
          <w:sz w:val="24"/>
          <w:szCs w:val="24"/>
        </w:rPr>
      </w:pPr>
      <w:ins w:id="1218" w:author="Greg" w:date="2018-12-08T11:34:00Z">
        <w:r w:rsidRPr="00345E27">
          <w:rPr>
            <w:rFonts w:cstheme="minorHAnsi"/>
            <w:color w:val="000000"/>
          </w:rPr>
          <w:t>Contracted custodial staff are responsible for detailed cleaning of project work space: project team is expected to clean up after themselves</w:t>
        </w:r>
      </w:ins>
    </w:p>
    <w:p w14:paraId="729EB5E7" w14:textId="77777777" w:rsidR="004B4A9E" w:rsidRPr="007C034D" w:rsidRDefault="004B4A9E">
      <w:pPr>
        <w:pStyle w:val="ListParagraph"/>
        <w:numPr>
          <w:ilvl w:val="0"/>
          <w:numId w:val="11"/>
        </w:numPr>
        <w:spacing w:after="0" w:line="240" w:lineRule="auto"/>
        <w:ind w:left="1080"/>
        <w:rPr>
          <w:ins w:id="1219" w:author="Greg" w:date="2018-12-08T11:34:00Z"/>
          <w:rFonts w:cstheme="minorHAnsi"/>
          <w:color w:val="000000"/>
          <w:sz w:val="24"/>
          <w:szCs w:val="24"/>
        </w:rPr>
      </w:pPr>
      <w:ins w:id="1220" w:author="Greg" w:date="2018-12-08T11:34:00Z">
        <w:r w:rsidRPr="00345E27">
          <w:rPr>
            <w:rFonts w:cstheme="minorHAnsi"/>
            <w:color w:val="000000"/>
          </w:rPr>
          <w:t>The Project Manager may not use or commit any part of the Budget Reserve without SVP P</w:t>
        </w:r>
        <w:r w:rsidRPr="00345E27">
          <w:rPr>
            <w:rFonts w:cstheme="minorHAnsi"/>
            <w:vertAlign w:val="superscript"/>
          </w:rPr>
          <w:t>3</w:t>
        </w:r>
        <w:r w:rsidRPr="00345E27">
          <w:rPr>
            <w:rFonts w:cstheme="minorHAnsi"/>
            <w:color w:val="000000"/>
          </w:rPr>
          <w:t xml:space="preserve"> approval, SVP P</w:t>
        </w:r>
        <w:r w:rsidRPr="00345E27">
          <w:rPr>
            <w:rFonts w:cstheme="minorHAnsi"/>
            <w:vertAlign w:val="superscript"/>
          </w:rPr>
          <w:t xml:space="preserve">3 </w:t>
        </w:r>
        <w:r w:rsidRPr="00345E27">
          <w:rPr>
            <w:rFonts w:cstheme="minorHAnsi"/>
            <w:color w:val="000000"/>
          </w:rPr>
          <w:t>controls the Management Reserve</w:t>
        </w:r>
        <w:r w:rsidRPr="007C034D">
          <w:rPr>
            <w:rFonts w:cstheme="minorHAnsi"/>
            <w:color w:val="000000"/>
            <w:sz w:val="24"/>
            <w:szCs w:val="24"/>
          </w:rPr>
          <w:br/>
        </w:r>
      </w:ins>
    </w:p>
    <w:p w14:paraId="4DB55ED2" w14:textId="77777777" w:rsidR="004B4A9E" w:rsidRPr="00345E27" w:rsidRDefault="004B4A9E">
      <w:pPr>
        <w:numPr>
          <w:ilvl w:val="0"/>
          <w:numId w:val="7"/>
        </w:numPr>
        <w:spacing w:after="0" w:line="240" w:lineRule="auto"/>
        <w:textAlignment w:val="baseline"/>
        <w:rPr>
          <w:ins w:id="1221" w:author="Greg" w:date="2018-12-08T11:34:00Z"/>
          <w:rFonts w:cstheme="minorHAnsi"/>
          <w:b/>
          <w:color w:val="000000"/>
        </w:rPr>
      </w:pPr>
      <w:ins w:id="1222" w:author="Greg" w:date="2018-12-08T11:34:00Z">
        <w:r w:rsidRPr="00345E27">
          <w:rPr>
            <w:rFonts w:cstheme="minorHAnsi"/>
            <w:b/>
            <w:color w:val="000000"/>
          </w:rPr>
          <w:t>Reviews with Customer</w:t>
        </w:r>
      </w:ins>
    </w:p>
    <w:p w14:paraId="42037A87" w14:textId="77777777" w:rsidR="004B4A9E" w:rsidRPr="007C034D" w:rsidRDefault="004B4A9E">
      <w:pPr>
        <w:spacing w:after="0" w:line="240" w:lineRule="auto"/>
        <w:rPr>
          <w:ins w:id="1223" w:author="Greg" w:date="2018-12-08T11:34:00Z"/>
          <w:rFonts w:cstheme="minorHAnsi"/>
          <w:sz w:val="16"/>
          <w:szCs w:val="16"/>
        </w:rPr>
        <w:pPrChange w:id="1224" w:author="Greg Hutchins" w:date="2018-12-09T15:26:00Z">
          <w:pPr/>
        </w:pPrChange>
      </w:pPr>
    </w:p>
    <w:p w14:paraId="1A805786" w14:textId="141E5DB6" w:rsidR="004B4A9E" w:rsidRPr="00345E27" w:rsidDel="00B56185" w:rsidRDefault="004B4A9E">
      <w:pPr>
        <w:spacing w:after="0" w:line="240" w:lineRule="auto"/>
        <w:rPr>
          <w:ins w:id="1225" w:author="Greg" w:date="2018-12-08T11:34:00Z"/>
          <w:del w:id="1226" w:author="Greg Hutchins" w:date="2018-12-09T15:44:00Z"/>
          <w:rFonts w:cstheme="minorHAnsi"/>
          <w:color w:val="000000"/>
        </w:rPr>
        <w:pPrChange w:id="1227" w:author="Greg Hutchins" w:date="2018-12-09T15:26:00Z">
          <w:pPr/>
        </w:pPrChange>
      </w:pPr>
      <w:ins w:id="1228" w:author="Greg" w:date="2018-12-08T11:34:00Z">
        <w:r w:rsidRPr="00345E27">
          <w:rPr>
            <w:rFonts w:cstheme="minorHAnsi"/>
            <w:color w:val="000000"/>
          </w:rPr>
          <w:t xml:space="preserve">            </w:t>
        </w:r>
      </w:ins>
      <w:ins w:id="1229" w:author="Greg Hutchins" w:date="2018-12-09T15:44:00Z">
        <w:r w:rsidR="00B56185">
          <w:rPr>
            <w:rFonts w:cstheme="minorHAnsi"/>
            <w:color w:val="000000"/>
          </w:rPr>
          <w:t xml:space="preserve">   </w:t>
        </w:r>
      </w:ins>
      <w:ins w:id="1230" w:author="Greg" w:date="2018-12-08T11:34:00Z">
        <w:r w:rsidRPr="00345E27">
          <w:rPr>
            <w:rFonts w:cstheme="minorHAnsi"/>
            <w:color w:val="000000"/>
          </w:rPr>
          <w:t xml:space="preserve">Dr. Michel E. </w:t>
        </w:r>
        <w:proofErr w:type="spellStart"/>
        <w:r w:rsidRPr="00345E27">
          <w:rPr>
            <w:rFonts w:cstheme="minorHAnsi"/>
            <w:color w:val="000000"/>
          </w:rPr>
          <w:t>Whittenberg</w:t>
        </w:r>
        <w:proofErr w:type="spellEnd"/>
        <w:r w:rsidRPr="00345E27">
          <w:rPr>
            <w:rFonts w:cstheme="minorHAnsi"/>
            <w:color w:val="000000"/>
          </w:rPr>
          <w:t>,</w:t>
        </w:r>
      </w:ins>
      <w:ins w:id="1231" w:author="Greg Hutchins" w:date="2018-12-09T15:44:00Z">
        <w:r w:rsidR="00B56185">
          <w:rPr>
            <w:rFonts w:cstheme="minorHAnsi"/>
            <w:color w:val="000000"/>
          </w:rPr>
          <w:t xml:space="preserve"> </w:t>
        </w:r>
      </w:ins>
    </w:p>
    <w:p w14:paraId="48AA7849" w14:textId="77777777" w:rsidR="004B4A9E" w:rsidRPr="00345E27" w:rsidRDefault="004B4A9E">
      <w:pPr>
        <w:spacing w:after="0" w:line="240" w:lineRule="auto"/>
        <w:rPr>
          <w:ins w:id="1232" w:author="Greg" w:date="2018-12-08T11:34:00Z"/>
          <w:rFonts w:eastAsiaTheme="majorEastAsia" w:cstheme="minorHAnsi"/>
          <w:color w:val="2F5496" w:themeColor="accent1" w:themeShade="BF"/>
        </w:rPr>
        <w:pPrChange w:id="1233" w:author="Greg Hutchins" w:date="2018-12-09T15:26:00Z">
          <w:pPr/>
        </w:pPrChange>
      </w:pPr>
      <w:ins w:id="1234" w:author="Greg" w:date="2018-12-08T11:34:00Z">
        <w:del w:id="1235" w:author="Greg Hutchins" w:date="2018-12-09T15:44:00Z">
          <w:r w:rsidRPr="00345E27" w:rsidDel="00B56185">
            <w:rPr>
              <w:rFonts w:cstheme="minorHAnsi"/>
              <w:color w:val="000000"/>
            </w:rPr>
            <w:delText xml:space="preserve">            </w:delText>
          </w:r>
        </w:del>
        <w:r w:rsidRPr="00345E27">
          <w:rPr>
            <w:rFonts w:cstheme="minorHAnsi"/>
            <w:color w:val="000000"/>
          </w:rPr>
          <w:t>SVP P</w:t>
        </w:r>
        <w:r w:rsidRPr="00345E27">
          <w:rPr>
            <w:rFonts w:cstheme="minorHAnsi"/>
            <w:vertAlign w:val="superscript"/>
          </w:rPr>
          <w:t>3</w:t>
        </w:r>
        <w:r w:rsidRPr="00345E27">
          <w:rPr>
            <w:rFonts w:cstheme="minorHAnsi"/>
            <w:color w:val="000000"/>
            <w:sz w:val="24"/>
            <w:szCs w:val="24"/>
          </w:rPr>
          <w:br/>
        </w:r>
      </w:ins>
    </w:p>
    <w:p w14:paraId="4ED562BC" w14:textId="5E43F3C1" w:rsidR="004B4A9E" w:rsidRDefault="004B4A9E">
      <w:pPr>
        <w:pStyle w:val="Heading2"/>
        <w:spacing w:before="0" w:line="240" w:lineRule="auto"/>
        <w:rPr>
          <w:ins w:id="1236" w:author="Greg Hutchins" w:date="2018-12-09T15:24:00Z"/>
        </w:rPr>
        <w:pPrChange w:id="1237" w:author="Greg Hutchins" w:date="2018-12-09T15:26:00Z">
          <w:pPr>
            <w:pStyle w:val="Heading2"/>
          </w:pPr>
        </w:pPrChange>
      </w:pPr>
      <w:ins w:id="1238" w:author="Greg" w:date="2018-12-08T11:34:00Z">
        <w:del w:id="1239" w:author="Greg Hutchins" w:date="2018-12-09T15:24:00Z">
          <w:r w:rsidRPr="00225F3F" w:rsidDel="003C757D">
            <w:delText xml:space="preserve">Step 3: </w:delText>
          </w:r>
        </w:del>
        <w:bookmarkStart w:id="1240" w:name="_Toc532136422"/>
        <w:r w:rsidRPr="00225F3F">
          <w:t>Establishing Project Priorities</w:t>
        </w:r>
      </w:ins>
      <w:bookmarkEnd w:id="1240"/>
    </w:p>
    <w:p w14:paraId="306043F8" w14:textId="77777777" w:rsidR="003C757D" w:rsidRPr="003C757D" w:rsidRDefault="003C757D">
      <w:pPr>
        <w:spacing w:after="0" w:line="240" w:lineRule="auto"/>
        <w:rPr>
          <w:ins w:id="1241" w:author="Greg" w:date="2018-12-08T11:34:00Z"/>
        </w:rPr>
        <w:pPrChange w:id="1242" w:author="Greg Hutchins" w:date="2018-12-09T15:26:00Z">
          <w:pPr/>
        </w:pPrChange>
      </w:pPr>
    </w:p>
    <w:p w14:paraId="6B399472" w14:textId="0D187F25" w:rsidR="004B4A9E" w:rsidRDefault="000439BA" w:rsidP="00A7741F">
      <w:pPr>
        <w:spacing w:after="0" w:line="240" w:lineRule="auto"/>
        <w:rPr>
          <w:ins w:id="1243" w:author="Greg Hutchins" w:date="2018-12-09T15:31:00Z"/>
          <w:rFonts w:cstheme="minorHAnsi"/>
          <w:color w:val="000000"/>
        </w:rPr>
      </w:pPr>
      <w:ins w:id="1244" w:author="Greg Hutchins" w:date="2018-12-09T15:45:00Z">
        <w:r>
          <w:rPr>
            <w:rFonts w:cstheme="minorHAnsi"/>
            <w:color w:val="000000"/>
          </w:rPr>
          <w:t xml:space="preserve">Alongside the development of the Project Scope Statement the team </w:t>
        </w:r>
      </w:ins>
      <w:ins w:id="1245" w:author="Greg Hutchins" w:date="2018-12-09T15:46:00Z">
        <w:r>
          <w:rPr>
            <w:rFonts w:cstheme="minorHAnsi"/>
            <w:color w:val="000000"/>
          </w:rPr>
          <w:t xml:space="preserve">established the project’s priorities to achieve </w:t>
        </w:r>
      </w:ins>
      <w:ins w:id="1246" w:author="Greg" w:date="2018-12-08T11:34:00Z">
        <w:del w:id="1247" w:author="Greg Hutchins" w:date="2018-12-09T15:46:00Z">
          <w:r w:rsidR="004B4A9E" w:rsidDel="000439BA">
            <w:rPr>
              <w:rFonts w:cstheme="minorHAnsi"/>
              <w:color w:val="000000"/>
            </w:rPr>
            <w:delText>T</w:delText>
          </w:r>
          <w:r w:rsidR="004B4A9E" w:rsidRPr="007C034D" w:rsidDel="000439BA">
            <w:rPr>
              <w:rFonts w:cstheme="minorHAnsi"/>
              <w:color w:val="000000"/>
            </w:rPr>
            <w:delText>he primary job</w:delText>
          </w:r>
          <w:r w:rsidR="004B4A9E" w:rsidDel="000439BA">
            <w:rPr>
              <w:rFonts w:cstheme="minorHAnsi"/>
              <w:color w:val="000000"/>
            </w:rPr>
            <w:delText xml:space="preserve"> here</w:delText>
          </w:r>
          <w:r w:rsidR="004B4A9E" w:rsidRPr="007C034D" w:rsidDel="000439BA">
            <w:rPr>
              <w:rFonts w:cstheme="minorHAnsi"/>
              <w:color w:val="000000"/>
            </w:rPr>
            <w:delText xml:space="preserve"> is to</w:delText>
          </w:r>
          <w:r w:rsidR="004B4A9E" w:rsidDel="000439BA">
            <w:rPr>
              <w:rFonts w:cstheme="minorHAnsi"/>
              <w:color w:val="000000"/>
            </w:rPr>
            <w:delText xml:space="preserve"> achieve </w:delText>
          </w:r>
        </w:del>
        <w:r w:rsidR="004B4A9E">
          <w:rPr>
            <w:rFonts w:cstheme="minorHAnsi"/>
            <w:color w:val="000000"/>
          </w:rPr>
          <w:t>the target or goal of the project by</w:t>
        </w:r>
        <w:r w:rsidR="004B4A9E" w:rsidRPr="007C034D">
          <w:rPr>
            <w:rFonts w:cstheme="minorHAnsi"/>
            <w:color w:val="000000"/>
          </w:rPr>
          <w:t xml:space="preserve"> manag</w:t>
        </w:r>
        <w:r w:rsidR="004B4A9E">
          <w:rPr>
            <w:rFonts w:cstheme="minorHAnsi"/>
            <w:color w:val="000000"/>
          </w:rPr>
          <w:t>ing</w:t>
        </w:r>
        <w:r w:rsidR="004B4A9E" w:rsidRPr="007C034D">
          <w:rPr>
            <w:rFonts w:cstheme="minorHAnsi"/>
            <w:color w:val="000000"/>
          </w:rPr>
          <w:t xml:space="preserve"> the trade-offs among time, cost, and </w:t>
        </w:r>
        <w:r w:rsidR="004B4A9E">
          <w:rPr>
            <w:rFonts w:cstheme="minorHAnsi"/>
            <w:color w:val="000000"/>
          </w:rPr>
          <w:t>performance/</w:t>
        </w:r>
        <w:r w:rsidR="004B4A9E" w:rsidRPr="007C034D">
          <w:rPr>
            <w:rFonts w:cstheme="minorHAnsi"/>
            <w:color w:val="000000"/>
          </w:rPr>
          <w:t>scope</w:t>
        </w:r>
        <w:r w:rsidR="004B4A9E">
          <w:rPr>
            <w:rFonts w:cstheme="minorHAnsi"/>
            <w:color w:val="000000"/>
          </w:rPr>
          <w:t>.</w:t>
        </w:r>
      </w:ins>
      <w:ins w:id="1248" w:author="Greg Hutchins" w:date="2018-12-09T15:46:00Z">
        <w:r>
          <w:rPr>
            <w:rFonts w:cstheme="minorHAnsi"/>
            <w:color w:val="000000"/>
          </w:rPr>
          <w:t xml:space="preserve"> </w:t>
        </w:r>
      </w:ins>
      <w:ins w:id="1249" w:author="Greg Hutchins" w:date="2018-12-09T15:47:00Z">
        <w:r>
          <w:rPr>
            <w:rFonts w:cstheme="minorHAnsi"/>
            <w:color w:val="000000"/>
          </w:rPr>
          <w:t>The below figure represents the triple constraint in relation to th</w:t>
        </w:r>
      </w:ins>
      <w:ins w:id="1250" w:author="Greg Hutchins" w:date="2018-12-09T15:48:00Z">
        <w:r w:rsidR="00D22F34">
          <w:rPr>
            <w:rFonts w:cstheme="minorHAnsi"/>
            <w:color w:val="000000"/>
          </w:rPr>
          <w:t xml:space="preserve">ese </w:t>
        </w:r>
      </w:ins>
      <w:ins w:id="1251" w:author="Greg Hutchins" w:date="2018-12-09T15:47:00Z">
        <w:r>
          <w:rPr>
            <w:rFonts w:cstheme="minorHAnsi"/>
            <w:color w:val="000000"/>
          </w:rPr>
          <w:t>priorities.</w:t>
        </w:r>
      </w:ins>
    </w:p>
    <w:p w14:paraId="63EB1120" w14:textId="77777777" w:rsidR="002E3E34" w:rsidRDefault="002E3E34">
      <w:pPr>
        <w:spacing w:after="0" w:line="240" w:lineRule="auto"/>
        <w:rPr>
          <w:ins w:id="1252" w:author="Greg" w:date="2018-12-08T11:34:00Z"/>
          <w:rFonts w:cstheme="minorHAnsi"/>
          <w:color w:val="000000"/>
        </w:rPr>
        <w:pPrChange w:id="1253" w:author="Greg Hutchins" w:date="2018-12-09T15:26:00Z">
          <w:pPr/>
        </w:pPrChange>
      </w:pPr>
    </w:p>
    <w:p w14:paraId="1B00C490" w14:textId="51A10101" w:rsidR="004B4A9E" w:rsidRDefault="004B4A9E" w:rsidP="00A7741F">
      <w:pPr>
        <w:spacing w:after="0" w:line="240" w:lineRule="auto"/>
        <w:jc w:val="center"/>
        <w:rPr>
          <w:ins w:id="1254" w:author="Greg Hutchins" w:date="2018-12-09T15:31:00Z"/>
          <w:rFonts w:cstheme="minorHAnsi"/>
          <w:i/>
        </w:rPr>
      </w:pPr>
      <w:ins w:id="1255" w:author="Greg" w:date="2018-12-08T11:34:00Z">
        <w:r w:rsidRPr="005E138D">
          <w:rPr>
            <w:rFonts w:cstheme="minorHAnsi"/>
            <w:b/>
            <w:i/>
          </w:rPr>
          <w:t xml:space="preserve">Figure </w:t>
        </w:r>
        <w:del w:id="1256" w:author="Greg Hutchins" w:date="2018-12-09T15:46:00Z">
          <w:r w:rsidRPr="005E138D" w:rsidDel="000439BA">
            <w:rPr>
              <w:rFonts w:cstheme="minorHAnsi"/>
              <w:b/>
              <w:i/>
            </w:rPr>
            <w:delText>x</w:delText>
          </w:r>
        </w:del>
      </w:ins>
      <w:ins w:id="1257" w:author="Greg Hutchins" w:date="2018-12-09T15:46:00Z">
        <w:r w:rsidR="000439BA">
          <w:rPr>
            <w:rFonts w:cstheme="minorHAnsi"/>
            <w:b/>
            <w:i/>
          </w:rPr>
          <w:t>1</w:t>
        </w:r>
      </w:ins>
      <w:ins w:id="1258" w:author="Greg" w:date="2018-12-08T11:34:00Z">
        <w:r w:rsidRPr="005E138D">
          <w:rPr>
            <w:rFonts w:cstheme="minorHAnsi"/>
            <w:i/>
          </w:rPr>
          <w:t xml:space="preserve">: </w:t>
        </w:r>
        <w:r>
          <w:rPr>
            <w:rFonts w:cstheme="minorHAnsi"/>
            <w:i/>
          </w:rPr>
          <w:t>The Triple Constraint</w:t>
        </w:r>
      </w:ins>
    </w:p>
    <w:p w14:paraId="3E39C45C" w14:textId="77777777" w:rsidR="002E3E34" w:rsidRPr="000C57FF" w:rsidRDefault="002E3E34">
      <w:pPr>
        <w:spacing w:after="0" w:line="240" w:lineRule="auto"/>
        <w:jc w:val="center"/>
        <w:rPr>
          <w:ins w:id="1259" w:author="Greg" w:date="2018-12-08T11:34:00Z"/>
          <w:rFonts w:cstheme="minorHAnsi"/>
          <w:color w:val="000000"/>
        </w:rPr>
        <w:pPrChange w:id="1260" w:author="Greg Hutchins" w:date="2018-12-09T15:26:00Z">
          <w:pPr>
            <w:jc w:val="center"/>
          </w:pPr>
        </w:pPrChange>
      </w:pPr>
    </w:p>
    <w:p w14:paraId="07819891" w14:textId="492EC6B4" w:rsidR="004B4A9E" w:rsidRDefault="004B4A9E" w:rsidP="00A7741F">
      <w:pPr>
        <w:spacing w:after="0" w:line="240" w:lineRule="auto"/>
        <w:jc w:val="center"/>
        <w:rPr>
          <w:ins w:id="1261" w:author="Greg Hutchins" w:date="2018-12-09T15:31:00Z"/>
          <w:rFonts w:eastAsiaTheme="majorEastAsia" w:cstheme="minorHAnsi"/>
          <w:color w:val="2F5496" w:themeColor="accent1" w:themeShade="BF"/>
        </w:rPr>
      </w:pPr>
      <w:ins w:id="1262" w:author="Greg" w:date="2018-12-08T11:34:00Z">
        <w:r>
          <w:rPr>
            <w:noProof/>
          </w:rPr>
          <w:drawing>
            <wp:inline distT="0" distB="0" distL="0" distR="0" wp14:anchorId="07F0D557" wp14:editId="5F5F3E52">
              <wp:extent cx="3238500" cy="2779367"/>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96154" cy="2828847"/>
                      </a:xfrm>
                      <a:prstGeom prst="rect">
                        <a:avLst/>
                      </a:prstGeom>
                    </pic:spPr>
                  </pic:pic>
                </a:graphicData>
              </a:graphic>
            </wp:inline>
          </w:drawing>
        </w:r>
      </w:ins>
    </w:p>
    <w:p w14:paraId="2289B398" w14:textId="77777777" w:rsidR="002E3E34" w:rsidRDefault="002E3E34">
      <w:pPr>
        <w:spacing w:after="0" w:line="240" w:lineRule="auto"/>
        <w:jc w:val="center"/>
        <w:rPr>
          <w:ins w:id="1263" w:author="Greg" w:date="2018-12-08T11:34:00Z"/>
          <w:rFonts w:eastAsiaTheme="majorEastAsia" w:cstheme="minorHAnsi"/>
          <w:color w:val="2F5496" w:themeColor="accent1" w:themeShade="BF"/>
        </w:rPr>
        <w:pPrChange w:id="1264" w:author="Greg Hutchins" w:date="2018-12-09T15:26:00Z">
          <w:pPr>
            <w:jc w:val="center"/>
          </w:pPr>
        </w:pPrChange>
      </w:pPr>
    </w:p>
    <w:p w14:paraId="11C69466" w14:textId="1D0C2CA7" w:rsidR="004B4A9E" w:rsidRDefault="00D22F34" w:rsidP="00A7741F">
      <w:pPr>
        <w:spacing w:after="0" w:line="240" w:lineRule="auto"/>
        <w:rPr>
          <w:ins w:id="1265" w:author="Greg Hutchins" w:date="2018-12-09T15:50:00Z"/>
          <w:rFonts w:cstheme="minorHAnsi"/>
          <w:color w:val="000000"/>
        </w:rPr>
      </w:pPr>
      <w:ins w:id="1266" w:author="Greg Hutchins" w:date="2018-12-09T15:48:00Z">
        <w:r>
          <w:rPr>
            <w:rFonts w:cstheme="minorHAnsi"/>
            <w:color w:val="000000"/>
          </w:rPr>
          <w:t xml:space="preserve">After considering the constraints the team leveraged the Project Priority Matrix to identify which of the three </w:t>
        </w:r>
      </w:ins>
      <w:ins w:id="1267" w:author="Greg Hutchins" w:date="2018-12-09T15:49:00Z">
        <w:r>
          <w:rPr>
            <w:rFonts w:cstheme="minorHAnsi"/>
            <w:color w:val="000000"/>
          </w:rPr>
          <w:t>criteria should be constrained, enhanced or accepted. The project priority matrix may b</w:t>
        </w:r>
      </w:ins>
      <w:ins w:id="1268" w:author="Greg Hutchins" w:date="2018-12-09T15:50:00Z">
        <w:r>
          <w:rPr>
            <w:rFonts w:cstheme="minorHAnsi"/>
            <w:color w:val="000000"/>
          </w:rPr>
          <w:t>e found below.</w:t>
        </w:r>
      </w:ins>
      <w:ins w:id="1269" w:author="Greg" w:date="2018-12-08T11:34:00Z">
        <w:del w:id="1270" w:author="Greg Hutchins" w:date="2018-12-09T15:49:00Z">
          <w:r w:rsidR="004B4A9E" w:rsidRPr="000C57FF" w:rsidDel="00D22F34">
            <w:rPr>
              <w:rFonts w:cstheme="minorHAnsi"/>
              <w:color w:val="000000"/>
            </w:rPr>
            <w:delText xml:space="preserve">To establish our project priorities we use a technique, </w:delText>
          </w:r>
          <w:r w:rsidR="004B4A9E" w:rsidRPr="00225F3F" w:rsidDel="00D22F34">
            <w:rPr>
              <w:rFonts w:cstheme="minorHAnsi"/>
              <w:b/>
              <w:color w:val="000000"/>
            </w:rPr>
            <w:delText>Project Priority Matrix</w:delText>
          </w:r>
          <w:r w:rsidR="004B4A9E" w:rsidRPr="000C57FF" w:rsidDel="00D22F34">
            <w:rPr>
              <w:rFonts w:cstheme="minorHAnsi"/>
              <w:color w:val="000000"/>
            </w:rPr>
            <w:delText xml:space="preserve"> to identify which criterion is which should be enhanced, and which can be accepted</w:delText>
          </w:r>
          <w:r w:rsidR="004B4A9E" w:rsidDel="00D22F34">
            <w:rPr>
              <w:rFonts w:cstheme="minorHAnsi"/>
              <w:color w:val="000000"/>
            </w:rPr>
            <w:delText>.</w:delText>
          </w:r>
        </w:del>
      </w:ins>
    </w:p>
    <w:p w14:paraId="7719CE58" w14:textId="340DF158" w:rsidR="00D22F34" w:rsidRDefault="00D22F34" w:rsidP="00A7741F">
      <w:pPr>
        <w:spacing w:after="0" w:line="240" w:lineRule="auto"/>
        <w:rPr>
          <w:ins w:id="1271" w:author="Greg Hutchins" w:date="2018-12-09T15:50:00Z"/>
          <w:rFonts w:cstheme="minorHAnsi"/>
          <w:color w:val="000000"/>
        </w:rPr>
      </w:pPr>
    </w:p>
    <w:p w14:paraId="15F07BB0" w14:textId="45C5C3B0" w:rsidR="00D22F34" w:rsidRDefault="00D22F34" w:rsidP="00A7741F">
      <w:pPr>
        <w:spacing w:after="0" w:line="240" w:lineRule="auto"/>
        <w:rPr>
          <w:ins w:id="1272" w:author="Greg Hutchins" w:date="2018-12-09T15:50:00Z"/>
          <w:rFonts w:cstheme="minorHAnsi"/>
          <w:color w:val="000000"/>
        </w:rPr>
      </w:pPr>
    </w:p>
    <w:p w14:paraId="4EF10BFB" w14:textId="10657C3F" w:rsidR="00D22F34" w:rsidRDefault="00D22F34" w:rsidP="00A7741F">
      <w:pPr>
        <w:spacing w:after="0" w:line="240" w:lineRule="auto"/>
        <w:rPr>
          <w:ins w:id="1273" w:author="Greg Hutchins" w:date="2018-12-09T15:50:00Z"/>
          <w:rFonts w:cstheme="minorHAnsi"/>
          <w:color w:val="000000"/>
        </w:rPr>
      </w:pPr>
    </w:p>
    <w:p w14:paraId="205C2B1F" w14:textId="77777777" w:rsidR="00D22F34" w:rsidRDefault="00D22F34" w:rsidP="00A7741F">
      <w:pPr>
        <w:spacing w:after="0" w:line="240" w:lineRule="auto"/>
        <w:rPr>
          <w:ins w:id="1274" w:author="Greg Hutchins" w:date="2018-12-09T15:31:00Z"/>
          <w:rFonts w:cstheme="minorHAnsi"/>
          <w:color w:val="000000"/>
        </w:rPr>
      </w:pPr>
    </w:p>
    <w:p w14:paraId="1B0EC2A4" w14:textId="77777777" w:rsidR="002E3E34" w:rsidRPr="000C57FF" w:rsidRDefault="002E3E34">
      <w:pPr>
        <w:spacing w:after="0" w:line="240" w:lineRule="auto"/>
        <w:rPr>
          <w:ins w:id="1275" w:author="Greg" w:date="2018-12-08T11:34:00Z"/>
          <w:rFonts w:cstheme="minorHAnsi"/>
          <w:color w:val="000000"/>
        </w:rPr>
        <w:pPrChange w:id="1276" w:author="Greg Hutchins" w:date="2018-12-09T15:26:00Z">
          <w:pPr/>
        </w:pPrChange>
      </w:pPr>
    </w:p>
    <w:p w14:paraId="0A37B67E" w14:textId="120E18E4" w:rsidR="004B4A9E" w:rsidRDefault="004B4A9E" w:rsidP="00A7741F">
      <w:pPr>
        <w:spacing w:after="0" w:line="240" w:lineRule="auto"/>
        <w:jc w:val="center"/>
        <w:rPr>
          <w:ins w:id="1277" w:author="Greg Hutchins" w:date="2018-12-09T15:31:00Z"/>
          <w:rFonts w:cstheme="minorHAnsi"/>
          <w:i/>
        </w:rPr>
      </w:pPr>
      <w:ins w:id="1278" w:author="Greg" w:date="2018-12-08T11:34:00Z">
        <w:r w:rsidRPr="005E138D">
          <w:rPr>
            <w:rFonts w:cstheme="minorHAnsi"/>
            <w:b/>
            <w:i/>
          </w:rPr>
          <w:lastRenderedPageBreak/>
          <w:t xml:space="preserve">Figure </w:t>
        </w:r>
      </w:ins>
      <w:ins w:id="1279" w:author="Greg Hutchins" w:date="2018-12-09T15:47:00Z">
        <w:r w:rsidR="000439BA">
          <w:rPr>
            <w:rFonts w:cstheme="minorHAnsi"/>
            <w:b/>
            <w:i/>
          </w:rPr>
          <w:t>2</w:t>
        </w:r>
      </w:ins>
      <w:ins w:id="1280" w:author="Greg" w:date="2018-12-08T11:34:00Z">
        <w:del w:id="1281" w:author="Greg Hutchins" w:date="2018-12-09T15:46:00Z">
          <w:r w:rsidRPr="005E138D" w:rsidDel="000439BA">
            <w:rPr>
              <w:rFonts w:cstheme="minorHAnsi"/>
              <w:b/>
              <w:i/>
            </w:rPr>
            <w:delText>x</w:delText>
          </w:r>
        </w:del>
        <w:r w:rsidRPr="005E138D">
          <w:rPr>
            <w:rFonts w:cstheme="minorHAnsi"/>
            <w:i/>
          </w:rPr>
          <w:t xml:space="preserve">: </w:t>
        </w:r>
        <w:r>
          <w:rPr>
            <w:rFonts w:cstheme="minorHAnsi"/>
            <w:i/>
          </w:rPr>
          <w:t>Project Priority Matrix</w:t>
        </w:r>
      </w:ins>
    </w:p>
    <w:p w14:paraId="5CE57606" w14:textId="77777777" w:rsidR="002E3E34" w:rsidRPr="000C57FF" w:rsidRDefault="002E3E34">
      <w:pPr>
        <w:spacing w:after="0" w:line="240" w:lineRule="auto"/>
        <w:jc w:val="center"/>
        <w:rPr>
          <w:ins w:id="1282" w:author="Greg" w:date="2018-12-08T11:34:00Z"/>
          <w:rFonts w:cstheme="minorHAnsi"/>
          <w:color w:val="000000"/>
        </w:rPr>
        <w:pPrChange w:id="1283" w:author="Greg Hutchins" w:date="2018-12-09T15:26:00Z">
          <w:pPr>
            <w:jc w:val="center"/>
          </w:pPr>
        </w:pPrChange>
      </w:pPr>
    </w:p>
    <w:p w14:paraId="1660C469" w14:textId="0AEEFA83" w:rsidR="004B4A9E" w:rsidRDefault="002E3E34" w:rsidP="00A7741F">
      <w:pPr>
        <w:autoSpaceDE w:val="0"/>
        <w:autoSpaceDN w:val="0"/>
        <w:adjustRightInd w:val="0"/>
        <w:spacing w:after="0" w:line="240" w:lineRule="auto"/>
        <w:jc w:val="center"/>
        <w:rPr>
          <w:ins w:id="1284" w:author="Greg Hutchins" w:date="2018-12-09T15:50:00Z"/>
          <w:rFonts w:eastAsiaTheme="majorEastAsia" w:cstheme="minorHAnsi"/>
          <w:color w:val="2F5496" w:themeColor="accent1" w:themeShade="BF"/>
        </w:rPr>
      </w:pPr>
      <w:ins w:id="1285" w:author="Greg Hutchins" w:date="2018-12-09T15:31:00Z">
        <w:r>
          <w:rPr>
            <w:noProof/>
          </w:rPr>
          <w:drawing>
            <wp:inline distT="0" distB="0" distL="0" distR="0" wp14:anchorId="2BCFB85E" wp14:editId="5AE0A7D8">
              <wp:extent cx="5619750" cy="1708150"/>
              <wp:effectExtent l="0" t="0" r="0" b="6350"/>
              <wp:docPr id="20" name="Picture 20" descr="https://lh6.googleusercontent.com/QSKQTDUz4pVk7DwrYY8zn4RVMhP-5g7_tKQjEBoLqriXZWDwfpCr3vw3DrRuMX9Rz441QOK7my3n4c-3CVlEEFtlOEd68dcnSKAIgPsHarCn9fffUEcvxPJpbbAkHxk4uFH8mfEw"/>
              <wp:cNvGraphicFramePr/>
              <a:graphic xmlns:a="http://schemas.openxmlformats.org/drawingml/2006/main">
                <a:graphicData uri="http://schemas.openxmlformats.org/drawingml/2006/picture">
                  <pic:pic xmlns:pic="http://schemas.openxmlformats.org/drawingml/2006/picture">
                    <pic:nvPicPr>
                      <pic:cNvPr id="2" name="Picture 2" descr="https://lh6.googleusercontent.com/QSKQTDUz4pVk7DwrYY8zn4RVMhP-5g7_tKQjEBoLqriXZWDwfpCr3vw3DrRuMX9Rz441QOK7my3n4c-3CVlEEFtlOEd68dcnSKAIgPsHarCn9fffUEcvxPJpbbAkHxk4uFH8mfEw"/>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9750" cy="1708150"/>
                      </a:xfrm>
                      <a:prstGeom prst="rect">
                        <a:avLst/>
                      </a:prstGeom>
                      <a:noFill/>
                      <a:ln>
                        <a:noFill/>
                      </a:ln>
                    </pic:spPr>
                  </pic:pic>
                </a:graphicData>
              </a:graphic>
            </wp:inline>
          </w:drawing>
        </w:r>
      </w:ins>
      <w:ins w:id="1286" w:author="Greg" w:date="2018-12-08T11:34:00Z">
        <w:del w:id="1287" w:author="Greg Hutchins" w:date="2018-12-09T15:31:00Z">
          <w:r w:rsidR="004B4A9E" w:rsidDel="002E3E34">
            <w:rPr>
              <w:rFonts w:eastAsiaTheme="majorEastAsia" w:cstheme="minorHAnsi"/>
              <w:noProof/>
              <w:color w:val="2F5496" w:themeColor="accent1" w:themeShade="BF"/>
            </w:rPr>
            <w:drawing>
              <wp:inline distT="0" distB="0" distL="0" distR="0" wp14:anchorId="37E1738C" wp14:editId="2EFAD45E">
                <wp:extent cx="3292897" cy="2290004"/>
                <wp:effectExtent l="0" t="0" r="317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324685" cy="2312111"/>
                        </a:xfrm>
                        <a:prstGeom prst="rect">
                          <a:avLst/>
                        </a:prstGeom>
                        <a:noFill/>
                        <a:ln>
                          <a:noFill/>
                        </a:ln>
                      </pic:spPr>
                    </pic:pic>
                  </a:graphicData>
                </a:graphic>
              </wp:inline>
            </w:drawing>
          </w:r>
        </w:del>
      </w:ins>
    </w:p>
    <w:p w14:paraId="0D0D3A8D" w14:textId="77777777" w:rsidR="00D22F34" w:rsidRDefault="00D22F34">
      <w:pPr>
        <w:autoSpaceDE w:val="0"/>
        <w:autoSpaceDN w:val="0"/>
        <w:adjustRightInd w:val="0"/>
        <w:spacing w:after="0" w:line="240" w:lineRule="auto"/>
        <w:jc w:val="center"/>
        <w:rPr>
          <w:ins w:id="1288" w:author="Greg" w:date="2018-12-08T11:34:00Z"/>
          <w:rFonts w:eastAsiaTheme="majorEastAsia" w:cstheme="minorHAnsi"/>
          <w:color w:val="2F5496" w:themeColor="accent1" w:themeShade="BF"/>
        </w:rPr>
      </w:pPr>
    </w:p>
    <w:p w14:paraId="195BB24F" w14:textId="324A724E" w:rsidR="004B4A9E" w:rsidRDefault="004B4A9E">
      <w:pPr>
        <w:pStyle w:val="Heading2"/>
        <w:spacing w:before="0" w:line="240" w:lineRule="auto"/>
        <w:rPr>
          <w:ins w:id="1289" w:author="Greg Hutchins" w:date="2018-12-09T15:24:00Z"/>
        </w:rPr>
        <w:pPrChange w:id="1290" w:author="Greg Hutchins" w:date="2018-12-09T15:50:00Z">
          <w:pPr>
            <w:pStyle w:val="Heading2"/>
          </w:pPr>
        </w:pPrChange>
      </w:pPr>
      <w:ins w:id="1291" w:author="Greg" w:date="2018-12-08T11:34:00Z">
        <w:del w:id="1292" w:author="Greg Hutchins" w:date="2018-12-09T15:24:00Z">
          <w:r w:rsidRPr="00225F3F" w:rsidDel="003C757D">
            <w:delText xml:space="preserve">Step 4: </w:delText>
          </w:r>
        </w:del>
        <w:bookmarkStart w:id="1293" w:name="_Toc532136423"/>
        <w:r w:rsidRPr="00225F3F">
          <w:t>Creating the Work Breakdown Structure</w:t>
        </w:r>
      </w:ins>
      <w:bookmarkEnd w:id="1293"/>
    </w:p>
    <w:p w14:paraId="6EFC80FB" w14:textId="77777777" w:rsidR="003C757D" w:rsidRPr="003C757D" w:rsidRDefault="003C757D">
      <w:pPr>
        <w:spacing w:after="0" w:line="240" w:lineRule="auto"/>
        <w:rPr>
          <w:ins w:id="1294" w:author="Greg" w:date="2018-12-08T11:34:00Z"/>
        </w:rPr>
        <w:pPrChange w:id="1295" w:author="Greg Hutchins" w:date="2018-12-09T15:50:00Z">
          <w:pPr/>
        </w:pPrChange>
      </w:pPr>
    </w:p>
    <w:p w14:paraId="6DD44315" w14:textId="19967651" w:rsidR="004B4A9E" w:rsidRDefault="00D175E7" w:rsidP="00D22F34">
      <w:pPr>
        <w:spacing w:after="0" w:line="240" w:lineRule="auto"/>
        <w:rPr>
          <w:ins w:id="1296" w:author="Greg Hutchins" w:date="2018-12-09T15:52:00Z"/>
          <w:rFonts w:cstheme="minorHAnsi"/>
          <w:b/>
          <w:color w:val="000000"/>
        </w:rPr>
      </w:pPr>
      <w:ins w:id="1297" w:author="Greg Hutchins" w:date="2018-12-09T15:51:00Z">
        <w:r>
          <w:rPr>
            <w:rFonts w:cstheme="minorHAnsi"/>
            <w:color w:val="000000"/>
          </w:rPr>
          <w:t xml:space="preserve">After the team decided on the project’s priorities and had developed the Project Scope Statement </w:t>
        </w:r>
      </w:ins>
      <w:ins w:id="1298" w:author="Greg Hutchins" w:date="2018-12-09T15:54:00Z">
        <w:r w:rsidR="00EF4C70">
          <w:rPr>
            <w:rFonts w:cstheme="minorHAnsi"/>
            <w:color w:val="000000"/>
          </w:rPr>
          <w:t xml:space="preserve">focus shifted </w:t>
        </w:r>
      </w:ins>
      <w:ins w:id="1299" w:author="Greg Hutchins" w:date="2018-12-09T15:51:00Z">
        <w:r>
          <w:rPr>
            <w:rFonts w:cstheme="minorHAnsi"/>
            <w:color w:val="000000"/>
          </w:rPr>
          <w:t>to develop</w:t>
        </w:r>
      </w:ins>
      <w:ins w:id="1300" w:author="Greg Hutchins" w:date="2018-12-09T15:54:00Z">
        <w:r w:rsidR="00EF4C70">
          <w:rPr>
            <w:rFonts w:cstheme="minorHAnsi"/>
            <w:color w:val="000000"/>
          </w:rPr>
          <w:t>ing</w:t>
        </w:r>
      </w:ins>
      <w:ins w:id="1301" w:author="Greg Hutchins" w:date="2018-12-09T15:51:00Z">
        <w:r>
          <w:rPr>
            <w:rFonts w:cstheme="minorHAnsi"/>
            <w:color w:val="000000"/>
          </w:rPr>
          <w:t xml:space="preserve"> the </w:t>
        </w:r>
      </w:ins>
      <w:ins w:id="1302" w:author="Greg Hutchins" w:date="2018-12-09T15:52:00Z">
        <w:r>
          <w:rPr>
            <w:rFonts w:cstheme="minorHAnsi"/>
            <w:color w:val="000000"/>
          </w:rPr>
          <w:t>work breakdown structure</w:t>
        </w:r>
      </w:ins>
      <w:ins w:id="1303" w:author="Greg Hutchins" w:date="2018-12-09T15:55:00Z">
        <w:r w:rsidR="00EF4C70">
          <w:rPr>
            <w:rFonts w:cstheme="minorHAnsi"/>
            <w:color w:val="000000"/>
          </w:rPr>
          <w:t xml:space="preserve">. This </w:t>
        </w:r>
      </w:ins>
      <w:ins w:id="1304" w:author="Greg Hutchins" w:date="2018-12-09T15:52:00Z">
        <w:r>
          <w:rPr>
            <w:rFonts w:cstheme="minorHAnsi"/>
            <w:color w:val="000000"/>
          </w:rPr>
          <w:t xml:space="preserve">process </w:t>
        </w:r>
      </w:ins>
      <w:ins w:id="1305" w:author="Greg Hutchins" w:date="2018-12-09T15:55:00Z">
        <w:r w:rsidR="00EF4C70">
          <w:rPr>
            <w:rFonts w:cstheme="minorHAnsi"/>
            <w:color w:val="000000"/>
          </w:rPr>
          <w:t xml:space="preserve">assisted the team in subdividing the </w:t>
        </w:r>
      </w:ins>
      <w:ins w:id="1306" w:author="Greg Hutchins" w:date="2018-12-09T15:56:00Z">
        <w:r w:rsidR="00EF4C70">
          <w:rPr>
            <w:rFonts w:cstheme="minorHAnsi"/>
            <w:color w:val="000000"/>
          </w:rPr>
          <w:t>activitie</w:t>
        </w:r>
      </w:ins>
      <w:ins w:id="1307" w:author="Greg Hutchins" w:date="2018-12-09T15:55:00Z">
        <w:r w:rsidR="00EF4C70">
          <w:rPr>
            <w:rFonts w:cstheme="minorHAnsi"/>
            <w:color w:val="000000"/>
          </w:rPr>
          <w:t>s which required completion into smaller work elem</w:t>
        </w:r>
      </w:ins>
      <w:ins w:id="1308" w:author="Greg Hutchins" w:date="2018-12-09T15:56:00Z">
        <w:r w:rsidR="00EF4C70">
          <w:rPr>
            <w:rFonts w:cstheme="minorHAnsi"/>
            <w:color w:val="000000"/>
          </w:rPr>
          <w:t>ents.</w:t>
        </w:r>
      </w:ins>
      <w:ins w:id="1309" w:author="Greg Hutchins" w:date="2018-12-09T16:03:00Z">
        <w:r w:rsidR="004563B2">
          <w:rPr>
            <w:rFonts w:cstheme="minorHAnsi"/>
            <w:color w:val="000000"/>
          </w:rPr>
          <w:t xml:space="preserve"> As part of the </w:t>
        </w:r>
      </w:ins>
      <w:ins w:id="1310" w:author="Greg Hutchins" w:date="2018-12-09T16:04:00Z">
        <w:r w:rsidR="004563B2">
          <w:rPr>
            <w:rFonts w:cstheme="minorHAnsi"/>
            <w:color w:val="000000"/>
          </w:rPr>
          <w:t xml:space="preserve">on-going </w:t>
        </w:r>
      </w:ins>
      <w:ins w:id="1311" w:author="Greg Hutchins" w:date="2018-12-09T16:03:00Z">
        <w:r w:rsidR="004563B2">
          <w:rPr>
            <w:rFonts w:cstheme="minorHAnsi"/>
            <w:color w:val="000000"/>
          </w:rPr>
          <w:t xml:space="preserve">Monitoring and Control stage the team </w:t>
        </w:r>
      </w:ins>
      <w:ins w:id="1312" w:author="Greg Hutchins" w:date="2018-12-09T16:04:00Z">
        <w:r w:rsidR="004563B2">
          <w:rPr>
            <w:rFonts w:cstheme="minorHAnsi"/>
            <w:color w:val="000000"/>
          </w:rPr>
          <w:t>reviewed each package and discussed how each contributed to the whole and</w:t>
        </w:r>
      </w:ins>
      <w:ins w:id="1313" w:author="Greg Hutchins" w:date="2018-12-09T16:05:00Z">
        <w:r w:rsidR="004563B2">
          <w:rPr>
            <w:rFonts w:cstheme="minorHAnsi"/>
            <w:color w:val="000000"/>
          </w:rPr>
          <w:t xml:space="preserve"> the various </w:t>
        </w:r>
      </w:ins>
      <w:ins w:id="1314" w:author="Greg Hutchins" w:date="2018-12-09T16:04:00Z">
        <w:r w:rsidR="004563B2">
          <w:rPr>
            <w:rFonts w:cstheme="minorHAnsi"/>
            <w:color w:val="000000"/>
          </w:rPr>
          <w:t>interdepend</w:t>
        </w:r>
      </w:ins>
      <w:ins w:id="1315" w:author="Greg Hutchins" w:date="2018-12-09T16:05:00Z">
        <w:r w:rsidR="004563B2">
          <w:rPr>
            <w:rFonts w:cstheme="minorHAnsi"/>
            <w:color w:val="000000"/>
          </w:rPr>
          <w:t xml:space="preserve">encies. </w:t>
        </w:r>
      </w:ins>
      <w:ins w:id="1316" w:author="Greg Hutchins" w:date="2018-12-09T15:53:00Z">
        <w:r>
          <w:rPr>
            <w:rFonts w:cstheme="minorHAnsi"/>
            <w:color w:val="000000"/>
          </w:rPr>
          <w:t xml:space="preserve">Below is a listing of the </w:t>
        </w:r>
      </w:ins>
      <w:ins w:id="1317" w:author="Greg Hutchins" w:date="2018-12-09T15:56:00Z">
        <w:r w:rsidR="00EF4C70">
          <w:rPr>
            <w:rFonts w:cstheme="minorHAnsi"/>
            <w:color w:val="000000"/>
          </w:rPr>
          <w:t>activities w</w:t>
        </w:r>
      </w:ins>
      <w:ins w:id="1318" w:author="Greg Hutchins" w:date="2018-12-09T15:53:00Z">
        <w:r w:rsidR="00EF4C70">
          <w:rPr>
            <w:rFonts w:cstheme="minorHAnsi"/>
            <w:color w:val="000000"/>
          </w:rPr>
          <w:t xml:space="preserve">hich </w:t>
        </w:r>
      </w:ins>
      <w:ins w:id="1319" w:author="Greg Hutchins" w:date="2018-12-09T15:56:00Z">
        <w:r w:rsidR="00EF4C70">
          <w:rPr>
            <w:rFonts w:cstheme="minorHAnsi"/>
            <w:color w:val="000000"/>
          </w:rPr>
          <w:t xml:space="preserve">comprised the </w:t>
        </w:r>
      </w:ins>
      <w:ins w:id="1320" w:author="Greg Hutchins" w:date="2018-12-09T15:53:00Z">
        <w:r w:rsidR="00EF4C70">
          <w:rPr>
            <w:rFonts w:cstheme="minorHAnsi"/>
            <w:color w:val="000000"/>
          </w:rPr>
          <w:t>WBS.</w:t>
        </w:r>
      </w:ins>
      <w:ins w:id="1321" w:author="Greg" w:date="2018-12-08T11:34:00Z">
        <w:del w:id="1322" w:author="Greg Hutchins" w:date="2018-12-09T15:52:00Z">
          <w:r w:rsidR="004B4A9E" w:rsidRPr="00C06013" w:rsidDel="00D175E7">
            <w:rPr>
              <w:rFonts w:cstheme="minorHAnsi"/>
              <w:color w:val="000000"/>
            </w:rPr>
            <w:delText xml:space="preserve">Once the scope and deliverables have been identified, the work of the project can be successively subdivided into smaller and smaller work elements. The outcome of this hierarchical process is called the </w:delText>
          </w:r>
          <w:r w:rsidR="004B4A9E" w:rsidRPr="00C06013" w:rsidDel="00D175E7">
            <w:rPr>
              <w:rFonts w:cstheme="minorHAnsi"/>
              <w:b/>
              <w:color w:val="000000"/>
            </w:rPr>
            <w:delText>work breakdown structure (WBS).</w:delText>
          </w:r>
        </w:del>
      </w:ins>
    </w:p>
    <w:p w14:paraId="59CA5A3E" w14:textId="77777777" w:rsidR="00D175E7" w:rsidRDefault="00D175E7">
      <w:pPr>
        <w:spacing w:after="0" w:line="240" w:lineRule="auto"/>
        <w:rPr>
          <w:ins w:id="1323" w:author="Greg" w:date="2018-12-08T11:34:00Z"/>
          <w:rFonts w:cstheme="minorHAnsi"/>
          <w:b/>
          <w:color w:val="000000"/>
        </w:rPr>
        <w:pPrChange w:id="1324" w:author="Greg Hutchins" w:date="2018-12-09T15:50:00Z">
          <w:pPr/>
        </w:pPrChange>
      </w:pPr>
    </w:p>
    <w:p w14:paraId="031E7A4A" w14:textId="55ED5789" w:rsidR="004B4A9E" w:rsidRDefault="004B4A9E" w:rsidP="00D22F34">
      <w:pPr>
        <w:spacing w:after="0" w:line="240" w:lineRule="auto"/>
        <w:jc w:val="center"/>
        <w:rPr>
          <w:ins w:id="1325" w:author="Greg Hutchins" w:date="2018-12-09T15:53:00Z"/>
          <w:rFonts w:cstheme="minorHAnsi"/>
          <w:i/>
        </w:rPr>
      </w:pPr>
      <w:ins w:id="1326" w:author="Greg" w:date="2018-12-08T11:34:00Z">
        <w:del w:id="1327" w:author="Greg Hutchins" w:date="2018-12-09T15:50:00Z">
          <w:r w:rsidRPr="005E138D" w:rsidDel="00D22F34">
            <w:rPr>
              <w:rFonts w:cstheme="minorHAnsi"/>
              <w:b/>
              <w:i/>
            </w:rPr>
            <w:delText>Figure x</w:delText>
          </w:r>
          <w:r w:rsidRPr="005E138D" w:rsidDel="00D22F34">
            <w:rPr>
              <w:rFonts w:cstheme="minorHAnsi"/>
              <w:i/>
            </w:rPr>
            <w:delText xml:space="preserve">: </w:delText>
          </w:r>
          <w:r w:rsidRPr="00225F3F" w:rsidDel="00D22F34">
            <w:rPr>
              <w:rFonts w:cstheme="minorHAnsi"/>
              <w:i/>
            </w:rPr>
            <w:delText>Hierarchical Breakdown of the WBS</w:delText>
          </w:r>
          <w:r w:rsidDel="00D22F34">
            <w:rPr>
              <w:rFonts w:cstheme="minorHAnsi"/>
              <w:i/>
            </w:rPr>
            <w:delText xml:space="preserve"> </w:delText>
          </w:r>
          <w:r w:rsidDel="00D22F34">
            <w:rPr>
              <w:rFonts w:cstheme="minorHAnsi"/>
              <w:i/>
            </w:rPr>
            <w:tab/>
            <w:delText xml:space="preserve">     </w:delText>
          </w:r>
          <w:r w:rsidDel="00D22F34">
            <w:rPr>
              <w:rFonts w:cstheme="minorHAnsi"/>
              <w:i/>
            </w:rPr>
            <w:tab/>
          </w:r>
          <w:r w:rsidDel="00D22F34">
            <w:rPr>
              <w:rFonts w:cstheme="minorHAnsi"/>
              <w:i/>
            </w:rPr>
            <w:tab/>
            <w:delText xml:space="preserve">     </w:delText>
          </w:r>
        </w:del>
        <w:r w:rsidRPr="005E138D">
          <w:rPr>
            <w:rFonts w:cstheme="minorHAnsi"/>
            <w:b/>
            <w:i/>
          </w:rPr>
          <w:t xml:space="preserve">Figure </w:t>
        </w:r>
      </w:ins>
      <w:ins w:id="1328" w:author="Greg Hutchins" w:date="2018-12-09T15:53:00Z">
        <w:r w:rsidR="00EF4C70">
          <w:rPr>
            <w:rFonts w:cstheme="minorHAnsi"/>
            <w:b/>
            <w:i/>
          </w:rPr>
          <w:t>3</w:t>
        </w:r>
      </w:ins>
      <w:ins w:id="1329" w:author="Greg" w:date="2018-12-08T11:34:00Z">
        <w:del w:id="1330" w:author="Greg Hutchins" w:date="2018-12-09T15:53:00Z">
          <w:r w:rsidRPr="005E138D" w:rsidDel="00EF4C70">
            <w:rPr>
              <w:rFonts w:cstheme="minorHAnsi"/>
              <w:b/>
              <w:i/>
            </w:rPr>
            <w:delText>x</w:delText>
          </w:r>
        </w:del>
        <w:r w:rsidRPr="005E138D">
          <w:rPr>
            <w:rFonts w:cstheme="minorHAnsi"/>
            <w:i/>
          </w:rPr>
          <w:t xml:space="preserve">: </w:t>
        </w:r>
        <w:r>
          <w:rPr>
            <w:rFonts w:cstheme="minorHAnsi"/>
            <w:i/>
          </w:rPr>
          <w:t xml:space="preserve">Conveyor Belt </w:t>
        </w:r>
        <w:r w:rsidRPr="00225F3F">
          <w:rPr>
            <w:rFonts w:cstheme="minorHAnsi"/>
            <w:i/>
          </w:rPr>
          <w:t>WBS</w:t>
        </w:r>
      </w:ins>
    </w:p>
    <w:p w14:paraId="0D440DB2" w14:textId="77777777" w:rsidR="00EF4C70" w:rsidRPr="00C06013" w:rsidRDefault="00EF4C70">
      <w:pPr>
        <w:spacing w:after="0" w:line="240" w:lineRule="auto"/>
        <w:jc w:val="center"/>
        <w:rPr>
          <w:ins w:id="1331" w:author="Greg" w:date="2018-12-08T11:34:00Z"/>
          <w:rFonts w:cstheme="minorHAnsi"/>
          <w:i/>
        </w:rPr>
        <w:pPrChange w:id="1332" w:author="Greg Hutchins" w:date="2018-12-09T15:50:00Z">
          <w:pPr>
            <w:jc w:val="both"/>
          </w:pPr>
        </w:pPrChange>
      </w:pPr>
    </w:p>
    <w:p w14:paraId="43460D86" w14:textId="468DBCA6" w:rsidR="004B4A9E" w:rsidRDefault="004B4A9E">
      <w:pPr>
        <w:autoSpaceDE w:val="0"/>
        <w:autoSpaceDN w:val="0"/>
        <w:adjustRightInd w:val="0"/>
        <w:spacing w:after="0" w:line="240" w:lineRule="auto"/>
        <w:jc w:val="center"/>
        <w:rPr>
          <w:ins w:id="1333" w:author="Greg" w:date="2018-12-08T11:34:00Z"/>
          <w:rFonts w:eastAsiaTheme="majorEastAsia" w:cstheme="minorHAnsi"/>
          <w:color w:val="2F5496" w:themeColor="accent1" w:themeShade="BF"/>
        </w:rPr>
        <w:pPrChange w:id="1334" w:author="Greg Hutchins" w:date="2018-12-09T15:53:00Z">
          <w:pPr>
            <w:autoSpaceDE w:val="0"/>
            <w:autoSpaceDN w:val="0"/>
            <w:adjustRightInd w:val="0"/>
            <w:spacing w:after="0" w:line="240" w:lineRule="auto"/>
          </w:pPr>
        </w:pPrChange>
      </w:pPr>
      <w:ins w:id="1335" w:author="Greg" w:date="2018-12-08T11:34:00Z">
        <w:del w:id="1336" w:author="Greg Hutchins" w:date="2018-12-09T15:50:00Z">
          <w:r w:rsidDel="00D22F34">
            <w:rPr>
              <w:noProof/>
            </w:rPr>
            <w:drawing>
              <wp:inline distT="0" distB="0" distL="0" distR="0" wp14:anchorId="17C05723" wp14:editId="7AC1D110">
                <wp:extent cx="1982081" cy="2376475"/>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024530" cy="2427371"/>
                        </a:xfrm>
                        <a:prstGeom prst="rect">
                          <a:avLst/>
                        </a:prstGeom>
                      </pic:spPr>
                    </pic:pic>
                  </a:graphicData>
                </a:graphic>
              </wp:inline>
            </w:drawing>
          </w:r>
        </w:del>
        <w:r>
          <w:rPr>
            <w:noProof/>
          </w:rPr>
          <w:drawing>
            <wp:inline distT="0" distB="0" distL="0" distR="0" wp14:anchorId="2C31468A" wp14:editId="2B8D6F1E">
              <wp:extent cx="3267075" cy="417830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29721" cy="4258421"/>
                      </a:xfrm>
                      <a:prstGeom prst="rect">
                        <a:avLst/>
                      </a:prstGeom>
                    </pic:spPr>
                  </pic:pic>
                </a:graphicData>
              </a:graphic>
            </wp:inline>
          </w:drawing>
        </w:r>
      </w:ins>
    </w:p>
    <w:p w14:paraId="14FEEDC3" w14:textId="1D8136F8" w:rsidR="004B4A9E" w:rsidRDefault="004B4A9E" w:rsidP="00A7741F">
      <w:pPr>
        <w:pStyle w:val="Heading2"/>
        <w:spacing w:before="0" w:line="240" w:lineRule="auto"/>
        <w:rPr>
          <w:ins w:id="1337" w:author="Greg Hutchins" w:date="2018-12-09T15:57:00Z"/>
        </w:rPr>
      </w:pPr>
      <w:ins w:id="1338" w:author="Greg" w:date="2018-12-08T11:34:00Z">
        <w:del w:id="1339" w:author="Greg Hutchins" w:date="2018-12-09T15:25:00Z">
          <w:r w:rsidRPr="00225F3F" w:rsidDel="003C757D">
            <w:lastRenderedPageBreak/>
            <w:delText xml:space="preserve">Step </w:delText>
          </w:r>
          <w:r w:rsidDel="003C757D">
            <w:delText>5</w:delText>
          </w:r>
          <w:r w:rsidRPr="00225F3F" w:rsidDel="003C757D">
            <w:delText>:</w:delText>
          </w:r>
          <w:r w:rsidRPr="00C06013" w:rsidDel="003C757D">
            <w:rPr>
              <w:rFonts w:ascii="ProximaNovaCond-Regular" w:hAnsi="ProximaNovaCond-Regular" w:cs="ProximaNovaCond-Regular"/>
              <w:color w:val="00FFFF"/>
              <w:sz w:val="28"/>
              <w:szCs w:val="28"/>
            </w:rPr>
            <w:delText xml:space="preserve"> </w:delText>
          </w:r>
        </w:del>
        <w:bookmarkStart w:id="1340" w:name="_Toc532136424"/>
        <w:r w:rsidRPr="00C06013">
          <w:t>Coding the WBS</w:t>
        </w:r>
        <w:bookmarkEnd w:id="1340"/>
        <w:del w:id="1341" w:author="Greg Hutchins" w:date="2018-12-09T15:25:00Z">
          <w:r w:rsidRPr="00C06013" w:rsidDel="003C757D">
            <w:delText xml:space="preserve"> for the Information System</w:delText>
          </w:r>
        </w:del>
      </w:ins>
    </w:p>
    <w:p w14:paraId="395F7A66" w14:textId="42B1CAD6" w:rsidR="00821277" w:rsidRDefault="00821277" w:rsidP="00821277">
      <w:pPr>
        <w:spacing w:after="0" w:line="240" w:lineRule="auto"/>
        <w:rPr>
          <w:ins w:id="1342" w:author="Greg Hutchins" w:date="2018-12-09T15:57:00Z"/>
        </w:rPr>
      </w:pPr>
    </w:p>
    <w:p w14:paraId="39BF3B86" w14:textId="04983867" w:rsidR="00821277" w:rsidRDefault="00821277" w:rsidP="00821277">
      <w:pPr>
        <w:spacing w:after="0" w:line="240" w:lineRule="auto"/>
        <w:rPr>
          <w:ins w:id="1343" w:author="Greg Hutchins" w:date="2018-12-09T15:59:00Z"/>
        </w:rPr>
      </w:pPr>
      <w:ins w:id="1344" w:author="Greg Hutchins" w:date="2018-12-09T15:58:00Z">
        <w:r>
          <w:t xml:space="preserve">With the </w:t>
        </w:r>
      </w:ins>
      <w:ins w:id="1345" w:author="Greg Hutchins" w:date="2018-12-09T15:59:00Z">
        <w:r>
          <w:t xml:space="preserve">activities subdivided </w:t>
        </w:r>
      </w:ins>
      <w:ins w:id="1346" w:author="Greg Hutchins" w:date="2018-12-09T15:58:00Z">
        <w:r>
          <w:t xml:space="preserve">the team utilized MS Project to </w:t>
        </w:r>
      </w:ins>
      <w:ins w:id="1347" w:author="Greg Hutchins" w:date="2018-12-09T15:59:00Z">
        <w:r>
          <w:t>assist in coding the WBS</w:t>
        </w:r>
      </w:ins>
      <w:ins w:id="1348" w:author="Greg Hutchins" w:date="2018-12-09T16:00:00Z">
        <w:r>
          <w:t>. Below is the final product which would assist the team as it moved into the Planning stage of the lifecycle.</w:t>
        </w:r>
      </w:ins>
      <w:ins w:id="1349" w:author="Greg Hutchins" w:date="2018-12-09T15:59:00Z">
        <w:r>
          <w:t xml:space="preserve"> </w:t>
        </w:r>
      </w:ins>
    </w:p>
    <w:p w14:paraId="3612437B" w14:textId="77777777" w:rsidR="00821277" w:rsidRPr="00821277" w:rsidRDefault="00821277">
      <w:pPr>
        <w:spacing w:after="0" w:line="240" w:lineRule="auto"/>
        <w:rPr>
          <w:ins w:id="1350" w:author="Greg" w:date="2018-12-08T11:34:00Z"/>
        </w:rPr>
        <w:pPrChange w:id="1351" w:author="Greg Hutchins" w:date="2018-12-09T15:57:00Z">
          <w:pPr/>
        </w:pPrChange>
      </w:pPr>
    </w:p>
    <w:p w14:paraId="12F419B3" w14:textId="5EB8842F" w:rsidR="004B4A9E" w:rsidRDefault="004B4A9E" w:rsidP="00821277">
      <w:pPr>
        <w:spacing w:after="0" w:line="240" w:lineRule="auto"/>
        <w:jc w:val="center"/>
        <w:rPr>
          <w:ins w:id="1352" w:author="Greg Hutchins" w:date="2018-12-09T15:57:00Z"/>
          <w:rFonts w:cstheme="minorHAnsi"/>
          <w:i/>
        </w:rPr>
      </w:pPr>
      <w:ins w:id="1353" w:author="Greg" w:date="2018-12-08T11:34:00Z">
        <w:r w:rsidRPr="005E138D">
          <w:rPr>
            <w:rFonts w:cstheme="minorHAnsi"/>
            <w:b/>
            <w:i/>
          </w:rPr>
          <w:t xml:space="preserve">Figure </w:t>
        </w:r>
      </w:ins>
      <w:ins w:id="1354" w:author="Greg Hutchins" w:date="2018-12-09T16:00:00Z">
        <w:r w:rsidR="00821277">
          <w:rPr>
            <w:rFonts w:cstheme="minorHAnsi"/>
            <w:b/>
            <w:i/>
          </w:rPr>
          <w:t>4</w:t>
        </w:r>
      </w:ins>
      <w:ins w:id="1355" w:author="Greg" w:date="2018-12-08T11:34:00Z">
        <w:del w:id="1356" w:author="Greg Hutchins" w:date="2018-12-09T16:00:00Z">
          <w:r w:rsidRPr="005E138D" w:rsidDel="00821277">
            <w:rPr>
              <w:rFonts w:cstheme="minorHAnsi"/>
              <w:b/>
              <w:i/>
            </w:rPr>
            <w:delText>x</w:delText>
          </w:r>
        </w:del>
        <w:r w:rsidRPr="005E138D">
          <w:rPr>
            <w:rFonts w:cstheme="minorHAnsi"/>
            <w:i/>
          </w:rPr>
          <w:t xml:space="preserve">: </w:t>
        </w:r>
        <w:r w:rsidRPr="00225F3F">
          <w:rPr>
            <w:rFonts w:cstheme="minorHAnsi"/>
            <w:i/>
          </w:rPr>
          <w:t>WBS</w:t>
        </w:r>
        <w:r>
          <w:rPr>
            <w:rFonts w:cstheme="minorHAnsi"/>
            <w:i/>
          </w:rPr>
          <w:t xml:space="preserve"> of Conveyor Belt Project in MS Project</w:t>
        </w:r>
      </w:ins>
    </w:p>
    <w:p w14:paraId="30658BD2" w14:textId="77777777" w:rsidR="00821277" w:rsidRDefault="00821277">
      <w:pPr>
        <w:spacing w:after="0" w:line="240" w:lineRule="auto"/>
        <w:jc w:val="center"/>
        <w:rPr>
          <w:ins w:id="1357" w:author="Greg" w:date="2018-12-08T11:34:00Z"/>
          <w:rFonts w:eastAsiaTheme="majorEastAsia" w:cstheme="minorHAnsi"/>
          <w:b/>
          <w:color w:val="2F5496" w:themeColor="accent1" w:themeShade="BF"/>
        </w:rPr>
        <w:pPrChange w:id="1358" w:author="Greg Hutchins" w:date="2018-12-09T15:57:00Z">
          <w:pPr>
            <w:jc w:val="center"/>
          </w:pPr>
        </w:pPrChange>
      </w:pPr>
    </w:p>
    <w:p w14:paraId="398AA2EC" w14:textId="7626FA5C" w:rsidR="004B4A9E" w:rsidRDefault="004B4A9E" w:rsidP="00A7741F">
      <w:pPr>
        <w:spacing w:after="0" w:line="240" w:lineRule="auto"/>
        <w:jc w:val="center"/>
        <w:rPr>
          <w:ins w:id="1359" w:author="Greg Hutchins" w:date="2018-12-09T15:27:00Z"/>
          <w:rFonts w:eastAsiaTheme="majorEastAsia" w:cstheme="minorHAnsi"/>
          <w:b/>
          <w:color w:val="2F5496" w:themeColor="accent1" w:themeShade="BF"/>
        </w:rPr>
      </w:pPr>
      <w:ins w:id="1360" w:author="Greg" w:date="2018-12-08T11:34:00Z">
        <w:r>
          <w:rPr>
            <w:noProof/>
          </w:rPr>
          <w:drawing>
            <wp:inline distT="0" distB="0" distL="0" distR="0" wp14:anchorId="3C8BF15B" wp14:editId="42836850">
              <wp:extent cx="2905125" cy="48053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985297" cy="4937961"/>
                      </a:xfrm>
                      <a:prstGeom prst="rect">
                        <a:avLst/>
                      </a:prstGeom>
                    </pic:spPr>
                  </pic:pic>
                </a:graphicData>
              </a:graphic>
            </wp:inline>
          </w:drawing>
        </w:r>
      </w:ins>
    </w:p>
    <w:p w14:paraId="505FA25E" w14:textId="7FE4CF3B" w:rsidR="00A7741F" w:rsidRDefault="00A7741F">
      <w:pPr>
        <w:spacing w:after="0" w:line="240" w:lineRule="auto"/>
        <w:rPr>
          <w:ins w:id="1361" w:author="Greg Hutchins" w:date="2018-12-09T15:27:00Z"/>
          <w:rFonts w:eastAsiaTheme="majorEastAsia" w:cstheme="minorHAnsi"/>
          <w:b/>
          <w:color w:val="2F5496" w:themeColor="accent1" w:themeShade="BF"/>
        </w:rPr>
        <w:pPrChange w:id="1362" w:author="Greg Hutchins" w:date="2018-12-09T15:27:00Z">
          <w:pPr>
            <w:spacing w:after="0" w:line="240" w:lineRule="auto"/>
            <w:jc w:val="center"/>
          </w:pPr>
        </w:pPrChange>
      </w:pPr>
    </w:p>
    <w:p w14:paraId="07EEF788" w14:textId="77777777" w:rsidR="00A7741F" w:rsidRPr="00225F3F" w:rsidRDefault="00A7741F">
      <w:pPr>
        <w:spacing w:after="0" w:line="240" w:lineRule="auto"/>
        <w:rPr>
          <w:ins w:id="1363" w:author="Greg" w:date="2018-12-08T11:34:00Z"/>
          <w:rFonts w:eastAsiaTheme="majorEastAsia" w:cstheme="minorHAnsi"/>
          <w:b/>
          <w:color w:val="2F5496" w:themeColor="accent1" w:themeShade="BF"/>
        </w:rPr>
        <w:pPrChange w:id="1364" w:author="Greg Hutchins" w:date="2018-12-09T15:27:00Z">
          <w:pPr>
            <w:jc w:val="center"/>
          </w:pPr>
        </w:pPrChange>
      </w:pPr>
    </w:p>
    <w:p w14:paraId="6FE275F8" w14:textId="257B987A" w:rsidR="00900569" w:rsidRDefault="00692412">
      <w:pPr>
        <w:pStyle w:val="Heading1"/>
        <w:spacing w:before="0" w:line="240" w:lineRule="auto"/>
        <w:pPrChange w:id="1365" w:author="Greg Hutchins" w:date="2018-12-09T15:27:00Z">
          <w:pPr>
            <w:pStyle w:val="Heading1"/>
          </w:pPr>
        </w:pPrChange>
      </w:pPr>
      <w:bookmarkStart w:id="1366" w:name="_Toc532136425"/>
      <w:r>
        <w:t>Planning</w:t>
      </w:r>
      <w:bookmarkEnd w:id="1366"/>
    </w:p>
    <w:p w14:paraId="6493B54C" w14:textId="77777777" w:rsidR="001A06E9" w:rsidRDefault="001A06E9" w:rsidP="001A06E9">
      <w:pPr>
        <w:spacing w:after="0" w:line="240" w:lineRule="auto"/>
      </w:pPr>
    </w:p>
    <w:p w14:paraId="09ED083B" w14:textId="620A4BED" w:rsidR="0015789A" w:rsidRDefault="000C335D" w:rsidP="001A06E9">
      <w:pPr>
        <w:spacing w:after="0" w:line="240" w:lineRule="auto"/>
      </w:pPr>
      <w:r>
        <w:t xml:space="preserve">After the specifications of the project were defined as well as the tasks identified and responsibilities established it was necessary to move into the planning stage of the project. </w:t>
      </w:r>
      <w:r w:rsidR="0015789A">
        <w:t xml:space="preserve">In this important stage the team was tasked with baselining as it relates to cost and schedule and developing the components to address project risk(s). The artifacts which helped to address these requirements included leveraging the </w:t>
      </w:r>
      <w:r w:rsidR="005719F4">
        <w:t>Gantt</w:t>
      </w:r>
      <w:r w:rsidR="0015789A">
        <w:t xml:space="preserve"> Scheduling Table and Chart, creating a Project Network Diagram and developing the Risk Assessment Form, Risk Response Matrix, Quarterly Cash Flow Table, Baseline Budget Report, Project Cost and Schedule Baselines. </w:t>
      </w:r>
    </w:p>
    <w:p w14:paraId="23BB5236" w14:textId="77777777" w:rsidR="001A06E9" w:rsidRDefault="001A06E9" w:rsidP="001A06E9">
      <w:pPr>
        <w:spacing w:after="0" w:line="240" w:lineRule="auto"/>
      </w:pPr>
    </w:p>
    <w:p w14:paraId="2C95469D" w14:textId="78018F37" w:rsidR="00222CBB" w:rsidRDefault="0015789A" w:rsidP="001A06E9">
      <w:pPr>
        <w:spacing w:after="0" w:line="240" w:lineRule="auto"/>
        <w:rPr>
          <w:ins w:id="1367" w:author="Greg" w:date="2018-12-08T11:49:00Z"/>
        </w:rPr>
      </w:pPr>
      <w:r>
        <w:lastRenderedPageBreak/>
        <w:t xml:space="preserve">In the initial assessment for the planning stage it was necessary to develop a schedule which would help define how long the project would take to complete. </w:t>
      </w:r>
      <w:r w:rsidR="009F1370">
        <w:t>The team reviewed the tasks, determined the amount of slack and identified the critical path. When the critical path and amount of free slack days was established</w:t>
      </w:r>
      <w:ins w:id="1368" w:author="Greg Hutchins" w:date="2018-12-07T14:51:00Z">
        <w:r w:rsidR="002D36B8">
          <w:t xml:space="preserve"> the team assessed the sensitivity of the network and determine</w:t>
        </w:r>
      </w:ins>
      <w:ins w:id="1369" w:author="Greg Hutchins" w:date="2018-12-07T14:52:00Z">
        <w:r w:rsidR="002D36B8">
          <w:t xml:space="preserve">d it to be low. </w:t>
        </w:r>
      </w:ins>
      <w:ins w:id="1370" w:author="Greg" w:date="2018-12-08T11:49:00Z">
        <w:r w:rsidR="00222CBB">
          <w:t xml:space="preserve">An outline of the critical path </w:t>
        </w:r>
      </w:ins>
      <w:ins w:id="1371" w:author="Greg" w:date="2018-12-08T11:51:00Z">
        <w:r w:rsidR="00222CBB">
          <w:t xml:space="preserve">as it relates to activities </w:t>
        </w:r>
      </w:ins>
      <w:ins w:id="1372" w:author="Greg" w:date="2018-12-08T11:49:00Z">
        <w:r w:rsidR="00222CBB">
          <w:t xml:space="preserve">may be found in the </w:t>
        </w:r>
      </w:ins>
      <w:ins w:id="1373" w:author="Greg" w:date="2018-12-08T11:51:00Z">
        <w:r w:rsidR="00222CBB">
          <w:t xml:space="preserve">figure </w:t>
        </w:r>
      </w:ins>
      <w:ins w:id="1374" w:author="Greg" w:date="2018-12-08T11:49:00Z">
        <w:r w:rsidR="00222CBB">
          <w:t>below.</w:t>
        </w:r>
      </w:ins>
    </w:p>
    <w:p w14:paraId="4A1D605D" w14:textId="77777777" w:rsidR="00222CBB" w:rsidRDefault="00222CBB" w:rsidP="001A06E9">
      <w:pPr>
        <w:spacing w:after="0" w:line="240" w:lineRule="auto"/>
        <w:rPr>
          <w:ins w:id="1375" w:author="Greg" w:date="2018-12-08T11:49:00Z"/>
        </w:rPr>
      </w:pPr>
    </w:p>
    <w:p w14:paraId="6CA0C813" w14:textId="67B3E4D3" w:rsidR="00222CBB" w:rsidRPr="00821277" w:rsidRDefault="00222CBB">
      <w:pPr>
        <w:spacing w:after="0" w:line="240" w:lineRule="auto"/>
        <w:jc w:val="center"/>
        <w:rPr>
          <w:ins w:id="1376" w:author="Greg" w:date="2018-12-08T11:49:00Z"/>
          <w:i/>
          <w:rPrChange w:id="1377" w:author="Greg Hutchins" w:date="2018-12-09T16:01:00Z">
            <w:rPr>
              <w:ins w:id="1378" w:author="Greg" w:date="2018-12-08T11:49:00Z"/>
            </w:rPr>
          </w:rPrChange>
        </w:rPr>
        <w:pPrChange w:id="1379" w:author="Greg" w:date="2018-12-08T11:49:00Z">
          <w:pPr>
            <w:spacing w:after="0" w:line="240" w:lineRule="auto"/>
          </w:pPr>
        </w:pPrChange>
      </w:pPr>
      <w:ins w:id="1380" w:author="Greg" w:date="2018-12-08T11:49:00Z">
        <w:r w:rsidRPr="00821277">
          <w:rPr>
            <w:b/>
            <w:i/>
            <w:rPrChange w:id="1381" w:author="Greg Hutchins" w:date="2018-12-09T16:01:00Z">
              <w:rPr/>
            </w:rPrChange>
          </w:rPr>
          <w:t xml:space="preserve">Figure </w:t>
        </w:r>
      </w:ins>
      <w:ins w:id="1382" w:author="Greg Hutchins" w:date="2018-12-09T16:01:00Z">
        <w:r w:rsidR="00821277" w:rsidRPr="00821277">
          <w:rPr>
            <w:b/>
            <w:i/>
            <w:rPrChange w:id="1383" w:author="Greg Hutchins" w:date="2018-12-09T16:01:00Z">
              <w:rPr>
                <w:b/>
              </w:rPr>
            </w:rPrChange>
          </w:rPr>
          <w:t>5</w:t>
        </w:r>
      </w:ins>
      <w:ins w:id="1384" w:author="Greg" w:date="2018-12-08T11:49:00Z">
        <w:del w:id="1385" w:author="Greg Hutchins" w:date="2018-12-09T16:01:00Z">
          <w:r w:rsidRPr="00821277" w:rsidDel="00821277">
            <w:rPr>
              <w:b/>
              <w:i/>
              <w:rPrChange w:id="1386" w:author="Greg Hutchins" w:date="2018-12-09T16:01:00Z">
                <w:rPr/>
              </w:rPrChange>
            </w:rPr>
            <w:delText>x</w:delText>
          </w:r>
        </w:del>
        <w:r w:rsidRPr="00821277">
          <w:rPr>
            <w:i/>
            <w:rPrChange w:id="1387" w:author="Greg Hutchins" w:date="2018-12-09T16:01:00Z">
              <w:rPr/>
            </w:rPrChange>
          </w:rPr>
          <w:t>: Critical Path</w:t>
        </w:r>
      </w:ins>
    </w:p>
    <w:p w14:paraId="7C0B274C" w14:textId="77777777" w:rsidR="00222CBB" w:rsidRDefault="00222CBB" w:rsidP="001A06E9">
      <w:pPr>
        <w:spacing w:after="0" w:line="240" w:lineRule="auto"/>
        <w:rPr>
          <w:ins w:id="1388" w:author="Greg" w:date="2018-12-08T11:49:00Z"/>
        </w:rPr>
      </w:pPr>
    </w:p>
    <w:p w14:paraId="5C275781" w14:textId="3CF59B46" w:rsidR="00222CBB" w:rsidRPr="00222CBB" w:rsidDel="00EC57AD" w:rsidRDefault="00EC57AD">
      <w:pPr>
        <w:spacing w:after="0" w:line="240" w:lineRule="auto"/>
        <w:jc w:val="center"/>
        <w:rPr>
          <w:ins w:id="1389" w:author="Greg" w:date="2018-12-08T11:49:00Z"/>
          <w:del w:id="1390" w:author="Greg Hutchins" w:date="2018-12-09T16:17:00Z"/>
          <w:rFonts w:eastAsia="Times New Roman" w:cstheme="minorHAnsi"/>
          <w:color w:val="000000"/>
          <w:sz w:val="24"/>
          <w:szCs w:val="24"/>
          <w:rPrChange w:id="1391" w:author="Greg" w:date="2018-12-08T11:50:00Z">
            <w:rPr>
              <w:ins w:id="1392" w:author="Greg" w:date="2018-12-08T11:49:00Z"/>
              <w:del w:id="1393" w:author="Greg Hutchins" w:date="2018-12-09T16:17:00Z"/>
              <w:rFonts w:ascii="Times New Roman" w:eastAsia="Times New Roman" w:hAnsi="Times New Roman" w:cs="Times New Roman"/>
              <w:color w:val="000000"/>
              <w:sz w:val="24"/>
              <w:szCs w:val="24"/>
            </w:rPr>
          </w:rPrChange>
        </w:rPr>
        <w:pPrChange w:id="1394" w:author="Greg Hutchins" w:date="2018-12-09T16:17:00Z">
          <w:pPr>
            <w:spacing w:after="0" w:line="432" w:lineRule="atLeast"/>
          </w:pPr>
        </w:pPrChange>
      </w:pPr>
      <w:ins w:id="1395" w:author="Greg Hutchins" w:date="2018-12-09T16:17:00Z">
        <w:r>
          <w:rPr>
            <w:rFonts w:eastAsia="Times New Roman" w:cstheme="minorHAnsi"/>
            <w:noProof/>
            <w:color w:val="000000"/>
          </w:rPr>
          <w:drawing>
            <wp:inline distT="0" distB="0" distL="0" distR="0" wp14:anchorId="020FBE6D" wp14:editId="2FF8FC16">
              <wp:extent cx="6153150" cy="533339"/>
              <wp:effectExtent l="19050" t="19050" r="19050" b="1968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217261" cy="538896"/>
                      </a:xfrm>
                      <a:prstGeom prst="rect">
                        <a:avLst/>
                      </a:prstGeom>
                      <a:noFill/>
                      <a:ln>
                        <a:solidFill>
                          <a:schemeClr val="tx1"/>
                        </a:solidFill>
                      </a:ln>
                    </pic:spPr>
                  </pic:pic>
                </a:graphicData>
              </a:graphic>
            </wp:inline>
          </w:drawing>
        </w:r>
      </w:ins>
      <w:ins w:id="1396" w:author="Greg" w:date="2018-12-08T11:49:00Z">
        <w:del w:id="1397" w:author="Greg Hutchins" w:date="2018-12-09T16:17:00Z">
          <w:r w:rsidR="00222CBB" w:rsidRPr="00222CBB" w:rsidDel="00EC57AD">
            <w:rPr>
              <w:rFonts w:eastAsia="Times New Roman" w:cstheme="minorHAnsi"/>
              <w:color w:val="000000"/>
              <w:rPrChange w:id="1398" w:author="Greg" w:date="2018-12-08T11:50:00Z">
                <w:rPr>
                  <w:rFonts w:ascii="Arial" w:eastAsia="Times New Roman" w:hAnsi="Arial" w:cs="Arial"/>
                  <w:color w:val="000000"/>
                </w:rPr>
              </w:rPrChange>
            </w:rPr>
            <w:delText>Decide Architecture - &gt;Draft Hardware Specification -&gt; Construct Hardware Design -&gt; Outline   Hardware Documentation -&gt; Integrate the First Phase -&gt; Install Serial I/O Drivers -&gt; Test System Hardware and Software -&gt; Build Network Interface -&gt; Integrate Acceptance Testing</w:delText>
          </w:r>
        </w:del>
      </w:ins>
    </w:p>
    <w:p w14:paraId="4D3ABCCE" w14:textId="77777777" w:rsidR="00222CBB" w:rsidRDefault="00222CBB">
      <w:pPr>
        <w:spacing w:after="0" w:line="240" w:lineRule="auto"/>
        <w:jc w:val="center"/>
        <w:rPr>
          <w:ins w:id="1399" w:author="Greg" w:date="2018-12-08T11:49:00Z"/>
        </w:rPr>
        <w:pPrChange w:id="1400" w:author="Greg Hutchins" w:date="2018-12-09T16:17:00Z">
          <w:pPr>
            <w:spacing w:after="0" w:line="240" w:lineRule="auto"/>
          </w:pPr>
        </w:pPrChange>
      </w:pPr>
    </w:p>
    <w:p w14:paraId="517D8BCD" w14:textId="77777777" w:rsidR="00EC57AD" w:rsidRDefault="00EC57AD" w:rsidP="001A06E9">
      <w:pPr>
        <w:spacing w:after="0" w:line="240" w:lineRule="auto"/>
        <w:rPr>
          <w:ins w:id="1401" w:author="Greg Hutchins" w:date="2018-12-09T16:17:00Z"/>
        </w:rPr>
      </w:pPr>
    </w:p>
    <w:p w14:paraId="79B84223" w14:textId="3CE25256" w:rsidR="009F1370" w:rsidRPr="00821277" w:rsidRDefault="0006471B" w:rsidP="001A06E9">
      <w:pPr>
        <w:spacing w:after="0" w:line="240" w:lineRule="auto"/>
      </w:pPr>
      <w:ins w:id="1402" w:author="Greg Hutchins" w:date="2018-12-09T16:10:00Z">
        <w:r>
          <w:t xml:space="preserve">Please see Appendices A and B </w:t>
        </w:r>
      </w:ins>
      <w:ins w:id="1403" w:author="Greg" w:date="2018-12-08T11:50:00Z">
        <w:del w:id="1404" w:author="Greg Hutchins" w:date="2018-12-09T16:10:00Z">
          <w:r w:rsidR="00222CBB" w:rsidDel="0006471B">
            <w:delText>T</w:delText>
          </w:r>
        </w:del>
      </w:ins>
      <w:ins w:id="1405" w:author="Greg Hutchins" w:date="2018-12-09T16:10:00Z">
        <w:r>
          <w:t>t</w:t>
        </w:r>
      </w:ins>
      <w:ins w:id="1406" w:author="Greg" w:date="2018-12-08T11:50:00Z">
        <w:r w:rsidR="00222CBB">
          <w:t>o view the schedule</w:t>
        </w:r>
      </w:ins>
      <w:ins w:id="1407" w:author="Greg Hutchins" w:date="2018-12-09T16:09:00Z">
        <w:r>
          <w:t xml:space="preserve"> after </w:t>
        </w:r>
      </w:ins>
      <w:ins w:id="1408" w:author="Greg Hutchins" w:date="2018-12-09T16:10:00Z">
        <w:r>
          <w:t xml:space="preserve">the team identified the critical path.  </w:t>
        </w:r>
      </w:ins>
      <w:ins w:id="1409" w:author="Greg" w:date="2018-12-08T11:50:00Z">
        <w:del w:id="1410" w:author="Greg Hutchins" w:date="2018-12-09T16:10:00Z">
          <w:r w:rsidR="00222CBB" w:rsidDel="0006471B">
            <w:delText xml:space="preserve"> please </w:delText>
          </w:r>
        </w:del>
      </w:ins>
      <w:del w:id="1411" w:author="Greg Hutchins" w:date="2018-12-07T14:52:00Z">
        <w:r w:rsidR="009F1370" w:rsidDel="002D36B8">
          <w:delText xml:space="preserve"> it became apparent the network sensitivity was low. </w:delText>
        </w:r>
      </w:del>
      <w:del w:id="1412" w:author="Greg" w:date="2018-12-08T11:50:00Z">
        <w:r w:rsidR="009F1370" w:rsidDel="00222CBB">
          <w:delText>For a</w:delText>
        </w:r>
      </w:del>
      <w:ins w:id="1413" w:author="Greg Hutchins" w:date="2018-12-07T14:52:00Z">
        <w:del w:id="1414" w:author="Greg" w:date="2018-12-08T11:50:00Z">
          <w:r w:rsidR="002D36B8" w:rsidDel="00222CBB">
            <w:delText xml:space="preserve"> better understanding of the schedule at this time ple</w:delText>
          </w:r>
        </w:del>
        <w:del w:id="1415" w:author="Greg" w:date="2018-12-08T11:51:00Z">
          <w:r w:rsidR="002D36B8" w:rsidDel="00222CBB">
            <w:delText xml:space="preserve">ase </w:delText>
          </w:r>
        </w:del>
      </w:ins>
      <w:del w:id="1416" w:author="Greg Hutchins" w:date="2018-12-07T14:52:00Z">
        <w:r w:rsidR="009F1370" w:rsidRPr="00821277" w:rsidDel="002D36B8">
          <w:delText xml:space="preserve">n overview of the Schedule Table and </w:delText>
        </w:r>
        <w:r w:rsidR="005719F4" w:rsidRPr="00821277" w:rsidDel="002D36B8">
          <w:delText>Gantt</w:delText>
        </w:r>
        <w:r w:rsidR="009F1370" w:rsidRPr="00821277" w:rsidDel="002D36B8">
          <w:delText xml:space="preserve"> Chart for this period please see </w:delText>
        </w:r>
      </w:del>
      <w:del w:id="1417" w:author="Greg Hutchins" w:date="2018-12-09T16:10:00Z">
        <w:r w:rsidR="009F1370" w:rsidRPr="00821277" w:rsidDel="0006471B">
          <w:rPr>
            <w:rPrChange w:id="1418" w:author="Greg Hutchins" w:date="2018-12-09T16:01:00Z">
              <w:rPr>
                <w:b/>
              </w:rPr>
            </w:rPrChange>
          </w:rPr>
          <w:delText>Appendices A and B</w:delText>
        </w:r>
        <w:r w:rsidR="009F1370" w:rsidRPr="00821277" w:rsidDel="0006471B">
          <w:delText>.</w:delText>
        </w:r>
      </w:del>
    </w:p>
    <w:p w14:paraId="0F3B0CF2" w14:textId="77777777" w:rsidR="001A06E9" w:rsidRDefault="001A06E9" w:rsidP="001A06E9">
      <w:pPr>
        <w:spacing w:after="0" w:line="240" w:lineRule="auto"/>
      </w:pPr>
    </w:p>
    <w:p w14:paraId="0CFC768D" w14:textId="023A35A1" w:rsidR="001A06E9" w:rsidRDefault="009F1370" w:rsidP="001A06E9">
      <w:pPr>
        <w:spacing w:after="0" w:line="240" w:lineRule="auto"/>
      </w:pPr>
      <w:r>
        <w:t xml:space="preserve">After all of the activities were analyzed </w:t>
      </w:r>
      <w:ins w:id="1419" w:author="Greg Hutchins" w:date="2018-12-07T14:53:00Z">
        <w:r w:rsidR="002D36B8">
          <w:t>as they corresponded to the completion of the project</w:t>
        </w:r>
      </w:ins>
      <w:ins w:id="1420" w:author="Greg Hutchins" w:date="2018-12-09T16:11:00Z">
        <w:r w:rsidR="0006471B">
          <w:t>,</w:t>
        </w:r>
      </w:ins>
      <w:ins w:id="1421" w:author="Greg Hutchins" w:date="2018-12-07T14:53:00Z">
        <w:r w:rsidR="002D36B8">
          <w:t xml:space="preserve"> </w:t>
        </w:r>
      </w:ins>
      <w:r>
        <w:t xml:space="preserve">the team developed two milestones </w:t>
      </w:r>
      <w:del w:id="1422" w:author="Greg Hutchins" w:date="2018-12-07T14:53:00Z">
        <w:r w:rsidDel="002D36B8">
          <w:delText xml:space="preserve">to </w:delText>
        </w:r>
      </w:del>
      <w:r>
        <w:t>identify</w:t>
      </w:r>
      <w:ins w:id="1423" w:author="Greg Hutchins" w:date="2018-12-07T14:53:00Z">
        <w:r w:rsidR="002D36B8">
          <w:t xml:space="preserve">ing </w:t>
        </w:r>
      </w:ins>
      <w:del w:id="1424" w:author="Greg Hutchins" w:date="2018-12-07T14:53:00Z">
        <w:r w:rsidDel="002D36B8">
          <w:delText xml:space="preserve"> the </w:delText>
        </w:r>
      </w:del>
      <w:r>
        <w:t>important events which would mark “identifiable accomplishments towards the project’s completion”.</w:t>
      </w:r>
      <w:del w:id="1425" w:author="Greg Hutchins" w:date="2018-12-09T16:22:00Z">
        <w:r w:rsidDel="006D09E9">
          <w:rPr>
            <w:vertAlign w:val="superscript"/>
          </w:rPr>
          <w:delText>1</w:delText>
        </w:r>
      </w:del>
      <w:r>
        <w:t xml:space="preserve"> </w:t>
      </w:r>
      <w:r w:rsidR="004D2D55">
        <w:t xml:space="preserve">The first </w:t>
      </w:r>
      <w:del w:id="1426" w:author="Greg Hutchins" w:date="2018-12-07T14:53:00Z">
        <w:r w:rsidR="004D2D55" w:rsidDel="002D36B8">
          <w:delText xml:space="preserve">was to </w:delText>
        </w:r>
      </w:del>
      <w:r w:rsidR="004D2D55">
        <w:t>address</w:t>
      </w:r>
      <w:ins w:id="1427" w:author="Greg Hutchins" w:date="2018-12-07T14:53:00Z">
        <w:r w:rsidR="002D36B8">
          <w:t>ed</w:t>
        </w:r>
      </w:ins>
      <w:r w:rsidR="004D2D55">
        <w:t xml:space="preserve"> the hardware assembly of the system which was deemed important as the preproduction models would assist in providing an overview for how the final product would turn out </w:t>
      </w:r>
      <w:ins w:id="1428" w:author="Greg Hutchins" w:date="2018-12-07T14:53:00Z">
        <w:r w:rsidR="002D36B8">
          <w:t>(</w:t>
        </w:r>
      </w:ins>
      <w:r w:rsidR="004D2D55">
        <w:t>which would then help performance testing for any needed modifications</w:t>
      </w:r>
      <w:ins w:id="1429" w:author="Greg Hutchins" w:date="2018-12-07T14:53:00Z">
        <w:r w:rsidR="002D36B8">
          <w:t>)</w:t>
        </w:r>
      </w:ins>
      <w:r w:rsidR="004D2D55">
        <w:t xml:space="preserve">. </w:t>
      </w:r>
      <w:ins w:id="1430" w:author="Greg Hutchins" w:date="2018-12-07T14:53:00Z">
        <w:r w:rsidR="002D36B8">
          <w:t xml:space="preserve">After some debate the team decided that the </w:t>
        </w:r>
      </w:ins>
      <w:del w:id="1431" w:author="Greg Hutchins" w:date="2018-12-07T14:53:00Z">
        <w:r w:rsidR="004D2D55" w:rsidDel="002D36B8">
          <w:delText xml:space="preserve">The </w:delText>
        </w:r>
      </w:del>
      <w:r w:rsidR="004D2D55">
        <w:t xml:space="preserve">second milestone </w:t>
      </w:r>
      <w:ins w:id="1432" w:author="Greg Hutchins" w:date="2018-12-07T14:54:00Z">
        <w:r w:rsidR="002D36B8">
          <w:t xml:space="preserve">should </w:t>
        </w:r>
      </w:ins>
      <w:r w:rsidR="004D2D55">
        <w:t>focus</w:t>
      </w:r>
      <w:del w:id="1433" w:author="Greg Hutchins" w:date="2018-12-07T14:54:00Z">
        <w:r w:rsidR="004D2D55" w:rsidDel="002D36B8">
          <w:delText>ed</w:delText>
        </w:r>
      </w:del>
      <w:r w:rsidR="004D2D55">
        <w:t xml:space="preserve"> on the completion of </w:t>
      </w:r>
      <w:ins w:id="1434" w:author="Greg Hutchins" w:date="2018-12-07T14:54:00Z">
        <w:r w:rsidR="002D36B8">
          <w:t>the activity: S</w:t>
        </w:r>
      </w:ins>
      <w:del w:id="1435" w:author="Greg Hutchins" w:date="2018-12-07T14:54:00Z">
        <w:r w:rsidR="004D2D55" w:rsidDel="002D36B8">
          <w:delText>s</w:delText>
        </w:r>
      </w:del>
      <w:r w:rsidR="004D2D55">
        <w:t xml:space="preserve">ystem </w:t>
      </w:r>
      <w:del w:id="1436" w:author="Greg Hutchins" w:date="2018-12-07T14:54:00Z">
        <w:r w:rsidR="004D2D55" w:rsidDel="002D36B8">
          <w:delText>i</w:delText>
        </w:r>
      </w:del>
      <w:ins w:id="1437" w:author="Greg Hutchins" w:date="2018-12-07T14:54:00Z">
        <w:r w:rsidR="002D36B8">
          <w:t>I</w:t>
        </w:r>
      </w:ins>
      <w:r w:rsidR="004D2D55">
        <w:t xml:space="preserve">ntegration. As </w:t>
      </w:r>
      <w:ins w:id="1438" w:author="Greg Hutchins" w:date="2018-12-07T14:54:00Z">
        <w:r w:rsidR="002D36B8">
          <w:t xml:space="preserve">this </w:t>
        </w:r>
        <w:r w:rsidR="008B23A5">
          <w:t xml:space="preserve">activity </w:t>
        </w:r>
      </w:ins>
      <w:del w:id="1439" w:author="Greg Hutchins" w:date="2018-12-07T14:54:00Z">
        <w:r w:rsidR="004D2D55" w:rsidDel="008B23A5">
          <w:delText xml:space="preserve">system integration </w:delText>
        </w:r>
      </w:del>
      <w:r w:rsidR="004D2D55">
        <w:t xml:space="preserve">involves testing and project documentation it </w:t>
      </w:r>
      <w:ins w:id="1440" w:author="Greg Hutchins" w:date="2018-12-07T14:54:00Z">
        <w:r w:rsidR="008B23A5">
          <w:t xml:space="preserve">was a candidate and </w:t>
        </w:r>
      </w:ins>
      <w:r w:rsidR="004D2D55">
        <w:t xml:space="preserve">fit the criteria for significance and relevance. </w:t>
      </w:r>
    </w:p>
    <w:p w14:paraId="1C40CBB1" w14:textId="7CD30D9A" w:rsidR="001A06E9" w:rsidRDefault="001A06E9" w:rsidP="001A06E9">
      <w:pPr>
        <w:spacing w:after="0" w:line="240" w:lineRule="auto"/>
      </w:pPr>
    </w:p>
    <w:p w14:paraId="43FD5391" w14:textId="0B7F4BB6" w:rsidR="009F4120" w:rsidDel="00222CBB" w:rsidRDefault="008B23A5" w:rsidP="001A06E9">
      <w:pPr>
        <w:spacing w:after="0" w:line="240" w:lineRule="auto"/>
        <w:rPr>
          <w:del w:id="1441" w:author="Greg Hutchins" w:date="2018-12-07T14:56:00Z"/>
        </w:rPr>
      </w:pPr>
      <w:ins w:id="1442" w:author="Greg Hutchins" w:date="2018-12-07T14:54:00Z">
        <w:r>
          <w:t>Towards the end of this</w:t>
        </w:r>
      </w:ins>
      <w:ins w:id="1443" w:author="Greg Hutchins" w:date="2018-12-07T14:55:00Z">
        <w:r>
          <w:t xml:space="preserve"> phase the team reviewed the various advantages and disadvantages of analyzing/utilizing the Network Diagram versus the Gantt Chart in MS Project. The comparative a</w:t>
        </w:r>
      </w:ins>
      <w:ins w:id="1444" w:author="Greg Hutchins" w:date="2018-12-07T14:56:00Z">
        <w:r>
          <w:t>nalysis may be found in the table below.</w:t>
        </w:r>
      </w:ins>
      <w:del w:id="1445" w:author="Greg Hutchins" w:date="2018-12-07T14:56:00Z">
        <w:r w:rsidR="001A06E9" w:rsidDel="008B23A5">
          <w:delText xml:space="preserve">In working to address scheduling concerns and conflicts the team </w:delText>
        </w:r>
        <w:r w:rsidR="009F4120" w:rsidDel="008B23A5">
          <w:delText>reviewed and discussed</w:delText>
        </w:r>
        <w:r w:rsidR="001A06E9" w:rsidDel="008B23A5">
          <w:delText xml:space="preserve"> the advantages and disadvantages of </w:delText>
        </w:r>
        <w:r w:rsidR="009F4120" w:rsidDel="008B23A5">
          <w:delText xml:space="preserve">analyzing </w:delText>
        </w:r>
        <w:r w:rsidR="001A06E9" w:rsidDel="008B23A5">
          <w:delText>the schedule</w:delText>
        </w:r>
        <w:r w:rsidR="009F4120" w:rsidDel="008B23A5">
          <w:delText xml:space="preserve"> as a Network Diagram versus a </w:delText>
        </w:r>
        <w:r w:rsidR="005719F4" w:rsidDel="008B23A5">
          <w:delText>Gantt</w:delText>
        </w:r>
        <w:r w:rsidR="009F4120" w:rsidDel="008B23A5">
          <w:delText xml:space="preserve"> Chart. The results of this discussion may be found in the table below.</w:delText>
        </w:r>
      </w:del>
    </w:p>
    <w:p w14:paraId="2889B84F" w14:textId="77777777" w:rsidR="00222CBB" w:rsidRDefault="00222CBB" w:rsidP="001A06E9">
      <w:pPr>
        <w:spacing w:after="0" w:line="240" w:lineRule="auto"/>
        <w:rPr>
          <w:ins w:id="1446" w:author="Greg" w:date="2018-12-08T11:52:00Z"/>
        </w:rPr>
      </w:pPr>
    </w:p>
    <w:p w14:paraId="468919DC" w14:textId="20F3B791" w:rsidR="001B682C" w:rsidDel="00BC0348" w:rsidRDefault="001B682C" w:rsidP="001A06E9">
      <w:pPr>
        <w:spacing w:after="0" w:line="240" w:lineRule="auto"/>
        <w:rPr>
          <w:del w:id="1447" w:author="Greg Hutchins" w:date="2018-12-09T16:18:00Z"/>
        </w:rPr>
      </w:pPr>
    </w:p>
    <w:p w14:paraId="6CB6158E" w14:textId="77777777" w:rsidR="009F4120" w:rsidRDefault="009F4120" w:rsidP="001A06E9">
      <w:pPr>
        <w:spacing w:after="0" w:line="240" w:lineRule="auto"/>
      </w:pPr>
    </w:p>
    <w:p w14:paraId="47BDD803" w14:textId="7B5E661D" w:rsidR="001A06E9" w:rsidRPr="009F4120" w:rsidRDefault="009F4120" w:rsidP="009F4120">
      <w:pPr>
        <w:spacing w:after="0" w:line="240" w:lineRule="auto"/>
        <w:jc w:val="center"/>
        <w:rPr>
          <w:i/>
        </w:rPr>
      </w:pPr>
      <w:r w:rsidRPr="009F4120">
        <w:rPr>
          <w:b/>
          <w:i/>
        </w:rPr>
        <w:t xml:space="preserve">Table </w:t>
      </w:r>
      <w:ins w:id="1448" w:author="Greg Hutchins" w:date="2018-12-09T16:01:00Z">
        <w:r w:rsidR="00821277">
          <w:rPr>
            <w:b/>
            <w:i/>
          </w:rPr>
          <w:t>1</w:t>
        </w:r>
      </w:ins>
      <w:del w:id="1449" w:author="Greg Hutchins" w:date="2018-12-09T16:01:00Z">
        <w:r w:rsidRPr="009F4120" w:rsidDel="00821277">
          <w:rPr>
            <w:b/>
            <w:i/>
          </w:rPr>
          <w:delText>x</w:delText>
        </w:r>
      </w:del>
      <w:r w:rsidRPr="009F4120">
        <w:rPr>
          <w:b/>
          <w:i/>
        </w:rPr>
        <w:t xml:space="preserve">: </w:t>
      </w:r>
      <w:r w:rsidRPr="009F4120">
        <w:rPr>
          <w:i/>
        </w:rPr>
        <w:t xml:space="preserve">Advantages and Disadvantages to the Network Diagram and </w:t>
      </w:r>
      <w:r w:rsidR="005719F4">
        <w:rPr>
          <w:i/>
        </w:rPr>
        <w:t>Gantt</w:t>
      </w:r>
      <w:r w:rsidRPr="009F4120">
        <w:rPr>
          <w:i/>
        </w:rPr>
        <w:t xml:space="preserve"> Chart</w:t>
      </w:r>
    </w:p>
    <w:p w14:paraId="5DD48C6D" w14:textId="4476648E" w:rsidR="00692412" w:rsidRDefault="004D2D55" w:rsidP="001A06E9">
      <w:pPr>
        <w:spacing w:after="0" w:line="240" w:lineRule="auto"/>
      </w:pPr>
      <w:r>
        <w:t xml:space="preserve"> </w:t>
      </w:r>
      <w:r w:rsidR="009F1370">
        <w:t xml:space="preserve">  </w:t>
      </w:r>
      <w:r w:rsidR="0015789A">
        <w:t xml:space="preserve"> </w:t>
      </w:r>
      <w:r w:rsidR="009F1370">
        <w:t xml:space="preserve"> </w:t>
      </w:r>
      <w:r w:rsidR="0015789A">
        <w:t xml:space="preserve">   </w:t>
      </w:r>
    </w:p>
    <w:tbl>
      <w:tblPr>
        <w:tblStyle w:val="TableGrid"/>
        <w:tblW w:w="0" w:type="auto"/>
        <w:tblLayout w:type="fixed"/>
        <w:tblLook w:val="04A0" w:firstRow="1" w:lastRow="0" w:firstColumn="1" w:lastColumn="0" w:noHBand="0" w:noVBand="1"/>
      </w:tblPr>
      <w:tblGrid>
        <w:gridCol w:w="4572"/>
        <w:gridCol w:w="4573"/>
      </w:tblGrid>
      <w:tr w:rsidR="009F4120" w:rsidRPr="009F4120" w14:paraId="148F163E" w14:textId="77777777" w:rsidTr="009F4120">
        <w:tc>
          <w:tcPr>
            <w:tcW w:w="9145" w:type="dxa"/>
            <w:gridSpan w:val="2"/>
            <w:shd w:val="clear" w:color="auto" w:fill="44546A" w:themeFill="text2"/>
            <w:vAlign w:val="center"/>
          </w:tcPr>
          <w:p w14:paraId="0AA26F28" w14:textId="544585AD" w:rsidR="009F4120" w:rsidRPr="009F4120" w:rsidRDefault="009F4120" w:rsidP="009F4120">
            <w:pPr>
              <w:widowControl w:val="0"/>
              <w:jc w:val="center"/>
              <w:rPr>
                <w:rFonts w:asciiTheme="minorHAnsi" w:hAnsiTheme="minorHAnsi" w:cstheme="minorHAnsi"/>
                <w:b/>
              </w:rPr>
            </w:pPr>
            <w:r w:rsidRPr="009F4120">
              <w:rPr>
                <w:rFonts w:asciiTheme="minorHAnsi" w:hAnsiTheme="minorHAnsi" w:cstheme="minorHAnsi"/>
                <w:b/>
                <w:color w:val="FFFFFF" w:themeColor="background1"/>
              </w:rPr>
              <w:t>Advantages</w:t>
            </w:r>
          </w:p>
        </w:tc>
      </w:tr>
      <w:tr w:rsidR="009F4120" w:rsidRPr="009F4120" w14:paraId="6A8840E8" w14:textId="77777777" w:rsidTr="00900569">
        <w:tc>
          <w:tcPr>
            <w:tcW w:w="4572" w:type="dxa"/>
          </w:tcPr>
          <w:p w14:paraId="4699A83C" w14:textId="77777777" w:rsidR="009F4120" w:rsidRPr="009F4120" w:rsidRDefault="009F4120" w:rsidP="009F4120">
            <w:pPr>
              <w:widowControl w:val="0"/>
              <w:contextualSpacing w:val="0"/>
              <w:jc w:val="center"/>
              <w:rPr>
                <w:rFonts w:asciiTheme="minorHAnsi" w:hAnsiTheme="minorHAnsi" w:cstheme="minorHAnsi"/>
                <w:b/>
              </w:rPr>
            </w:pPr>
            <w:r w:rsidRPr="009F4120">
              <w:rPr>
                <w:rFonts w:asciiTheme="minorHAnsi" w:hAnsiTheme="minorHAnsi" w:cstheme="minorHAnsi"/>
                <w:b/>
              </w:rPr>
              <w:t>Gantt Chart</w:t>
            </w:r>
          </w:p>
        </w:tc>
        <w:tc>
          <w:tcPr>
            <w:tcW w:w="4573" w:type="dxa"/>
          </w:tcPr>
          <w:p w14:paraId="0FD7F2BF" w14:textId="77777777" w:rsidR="009F4120" w:rsidRPr="009F4120" w:rsidRDefault="009F4120" w:rsidP="009F4120">
            <w:pPr>
              <w:widowControl w:val="0"/>
              <w:contextualSpacing w:val="0"/>
              <w:jc w:val="center"/>
              <w:rPr>
                <w:rFonts w:asciiTheme="minorHAnsi" w:hAnsiTheme="minorHAnsi" w:cstheme="minorHAnsi"/>
                <w:b/>
              </w:rPr>
            </w:pPr>
            <w:r w:rsidRPr="009F4120">
              <w:rPr>
                <w:rFonts w:asciiTheme="minorHAnsi" w:hAnsiTheme="minorHAnsi" w:cstheme="minorHAnsi"/>
                <w:b/>
              </w:rPr>
              <w:t>Network Diagram</w:t>
            </w:r>
          </w:p>
        </w:tc>
      </w:tr>
      <w:tr w:rsidR="009F4120" w:rsidRPr="009F4120" w14:paraId="1218580D" w14:textId="77777777" w:rsidTr="00900569">
        <w:tc>
          <w:tcPr>
            <w:tcW w:w="4572" w:type="dxa"/>
          </w:tcPr>
          <w:p w14:paraId="082EF4FA" w14:textId="101E51C9" w:rsidR="009F4120" w:rsidRPr="009F4120" w:rsidRDefault="009F4120" w:rsidP="00900569">
            <w:pPr>
              <w:widowControl w:val="0"/>
              <w:contextualSpacing w:val="0"/>
              <w:rPr>
                <w:rFonts w:asciiTheme="minorHAnsi" w:hAnsiTheme="minorHAnsi" w:cstheme="minorHAnsi"/>
              </w:rPr>
            </w:pPr>
            <w:r>
              <w:rPr>
                <w:rFonts w:asciiTheme="minorHAnsi" w:hAnsiTheme="minorHAnsi" w:cstheme="minorHAnsi"/>
              </w:rPr>
              <w:t>O</w:t>
            </w:r>
            <w:r w:rsidRPr="009F4120">
              <w:rPr>
                <w:rFonts w:asciiTheme="minorHAnsi" w:hAnsiTheme="minorHAnsi" w:cstheme="minorHAnsi"/>
              </w:rPr>
              <w:t>ffers the ability to focus on tasks and time management</w:t>
            </w:r>
          </w:p>
        </w:tc>
        <w:tc>
          <w:tcPr>
            <w:tcW w:w="4573" w:type="dxa"/>
          </w:tcPr>
          <w:p w14:paraId="12A2FEDE" w14:textId="5007C95E" w:rsidR="009F4120" w:rsidRPr="009F4120" w:rsidRDefault="009F4120" w:rsidP="009F4120">
            <w:pPr>
              <w:widowControl w:val="0"/>
              <w:contextualSpacing w:val="0"/>
              <w:rPr>
                <w:rFonts w:asciiTheme="minorHAnsi" w:hAnsiTheme="minorHAnsi" w:cstheme="minorHAnsi"/>
                <w:b/>
              </w:rPr>
            </w:pPr>
            <w:r>
              <w:rPr>
                <w:rFonts w:asciiTheme="minorHAnsi" w:hAnsiTheme="minorHAnsi" w:cstheme="minorHAnsi"/>
              </w:rPr>
              <w:t>A</w:t>
            </w:r>
            <w:r w:rsidRPr="009F4120">
              <w:rPr>
                <w:rFonts w:asciiTheme="minorHAnsi" w:hAnsiTheme="minorHAnsi" w:cstheme="minorHAnsi"/>
              </w:rPr>
              <w:t xml:space="preserve">llows </w:t>
            </w:r>
            <w:r>
              <w:rPr>
                <w:rFonts w:asciiTheme="minorHAnsi" w:hAnsiTheme="minorHAnsi" w:cstheme="minorHAnsi"/>
              </w:rPr>
              <w:t xml:space="preserve">persons to </w:t>
            </w:r>
            <w:r w:rsidRPr="009F4120">
              <w:rPr>
                <w:rFonts w:asciiTheme="minorHAnsi" w:hAnsiTheme="minorHAnsi" w:cstheme="minorHAnsi"/>
              </w:rPr>
              <w:t>view a</w:t>
            </w:r>
            <w:r>
              <w:rPr>
                <w:rFonts w:asciiTheme="minorHAnsi" w:hAnsiTheme="minorHAnsi" w:cstheme="minorHAnsi"/>
              </w:rPr>
              <w:t xml:space="preserve"> </w:t>
            </w:r>
            <w:r w:rsidRPr="009F4120">
              <w:rPr>
                <w:rFonts w:asciiTheme="minorHAnsi" w:hAnsiTheme="minorHAnsi" w:cstheme="minorHAnsi"/>
              </w:rPr>
              <w:t>high-level plan to understand the project workflow</w:t>
            </w:r>
          </w:p>
        </w:tc>
      </w:tr>
      <w:tr w:rsidR="009F4120" w:rsidRPr="009F4120" w14:paraId="1F692600" w14:textId="77777777" w:rsidTr="00900569">
        <w:tc>
          <w:tcPr>
            <w:tcW w:w="4572" w:type="dxa"/>
          </w:tcPr>
          <w:p w14:paraId="4AF6B68D" w14:textId="394B441E" w:rsidR="009F4120" w:rsidRPr="009F4120" w:rsidRDefault="009F4120" w:rsidP="00900569">
            <w:pPr>
              <w:widowControl w:val="0"/>
              <w:contextualSpacing w:val="0"/>
              <w:rPr>
                <w:rFonts w:asciiTheme="minorHAnsi" w:hAnsiTheme="minorHAnsi" w:cstheme="minorHAnsi"/>
              </w:rPr>
            </w:pPr>
            <w:r>
              <w:rPr>
                <w:rFonts w:asciiTheme="minorHAnsi" w:hAnsiTheme="minorHAnsi" w:cstheme="minorHAnsi"/>
              </w:rPr>
              <w:t xml:space="preserve">Provides </w:t>
            </w:r>
            <w:r w:rsidRPr="009F4120">
              <w:rPr>
                <w:rFonts w:asciiTheme="minorHAnsi" w:hAnsiTheme="minorHAnsi" w:cstheme="minorHAnsi"/>
              </w:rPr>
              <w:t>more details on</w:t>
            </w:r>
          </w:p>
          <w:p w14:paraId="75C6122A" w14:textId="77777777" w:rsidR="009F4120" w:rsidRPr="009F4120" w:rsidRDefault="009F4120" w:rsidP="00900569">
            <w:pPr>
              <w:widowControl w:val="0"/>
              <w:contextualSpacing w:val="0"/>
              <w:rPr>
                <w:rFonts w:asciiTheme="minorHAnsi" w:hAnsiTheme="minorHAnsi" w:cstheme="minorHAnsi"/>
                <w:b/>
              </w:rPr>
            </w:pPr>
            <w:r w:rsidRPr="009F4120">
              <w:rPr>
                <w:rFonts w:asciiTheme="minorHAnsi" w:hAnsiTheme="minorHAnsi" w:cstheme="minorHAnsi"/>
              </w:rPr>
              <w:t>project progress</w:t>
            </w:r>
          </w:p>
        </w:tc>
        <w:tc>
          <w:tcPr>
            <w:tcW w:w="4573" w:type="dxa"/>
          </w:tcPr>
          <w:p w14:paraId="7080FCA4" w14:textId="7A31FF69" w:rsidR="009F4120" w:rsidRPr="009F4120" w:rsidRDefault="009F4120" w:rsidP="009F4120">
            <w:pPr>
              <w:widowControl w:val="0"/>
              <w:contextualSpacing w:val="0"/>
              <w:rPr>
                <w:rFonts w:asciiTheme="minorHAnsi" w:hAnsiTheme="minorHAnsi" w:cstheme="minorHAnsi"/>
              </w:rPr>
            </w:pPr>
            <w:r>
              <w:rPr>
                <w:rFonts w:asciiTheme="minorHAnsi" w:hAnsiTheme="minorHAnsi" w:cstheme="minorHAnsi"/>
              </w:rPr>
              <w:t>D</w:t>
            </w:r>
            <w:r w:rsidRPr="009F4120">
              <w:rPr>
                <w:rFonts w:asciiTheme="minorHAnsi" w:hAnsiTheme="minorHAnsi" w:cstheme="minorHAnsi"/>
              </w:rPr>
              <w:t>istance</w:t>
            </w:r>
            <w:r>
              <w:rPr>
                <w:rFonts w:asciiTheme="minorHAnsi" w:hAnsiTheme="minorHAnsi" w:cstheme="minorHAnsi"/>
              </w:rPr>
              <w:t>s</w:t>
            </w:r>
            <w:r w:rsidRPr="009F4120">
              <w:rPr>
                <w:rFonts w:asciiTheme="minorHAnsi" w:hAnsiTheme="minorHAnsi" w:cstheme="minorHAnsi"/>
              </w:rPr>
              <w:t xml:space="preserve"> project complexity</w:t>
            </w:r>
            <w:r>
              <w:rPr>
                <w:rFonts w:asciiTheme="minorHAnsi" w:hAnsiTheme="minorHAnsi" w:cstheme="minorHAnsi"/>
              </w:rPr>
              <w:t xml:space="preserve"> </w:t>
            </w:r>
            <w:r w:rsidRPr="009F4120">
              <w:rPr>
                <w:rFonts w:asciiTheme="minorHAnsi" w:hAnsiTheme="minorHAnsi" w:cstheme="minorHAnsi"/>
              </w:rPr>
              <w:t>while offering a better representation of relationships among project activities</w:t>
            </w:r>
          </w:p>
        </w:tc>
      </w:tr>
      <w:tr w:rsidR="009F4120" w:rsidRPr="009F4120" w14:paraId="2334EC21" w14:textId="77777777" w:rsidTr="009F4120">
        <w:tc>
          <w:tcPr>
            <w:tcW w:w="9145" w:type="dxa"/>
            <w:gridSpan w:val="2"/>
            <w:shd w:val="clear" w:color="auto" w:fill="44546A" w:themeFill="text2"/>
          </w:tcPr>
          <w:p w14:paraId="17E765B1" w14:textId="7D204A5C" w:rsidR="009F4120" w:rsidRPr="009F4120" w:rsidRDefault="009F4120" w:rsidP="009F4120">
            <w:pPr>
              <w:widowControl w:val="0"/>
              <w:jc w:val="center"/>
              <w:rPr>
                <w:rFonts w:asciiTheme="minorHAnsi" w:hAnsiTheme="minorHAnsi" w:cstheme="minorHAnsi"/>
                <w:b/>
                <w:color w:val="FFFFFF" w:themeColor="background1"/>
              </w:rPr>
            </w:pPr>
            <w:r w:rsidRPr="009F4120">
              <w:rPr>
                <w:rFonts w:asciiTheme="minorHAnsi" w:hAnsiTheme="minorHAnsi" w:cstheme="minorHAnsi"/>
                <w:b/>
                <w:color w:val="FFFFFF" w:themeColor="background1"/>
              </w:rPr>
              <w:t>Disadvantages</w:t>
            </w:r>
          </w:p>
        </w:tc>
      </w:tr>
      <w:tr w:rsidR="009F4120" w:rsidRPr="009F4120" w14:paraId="6634ED7F" w14:textId="77777777" w:rsidTr="00900569">
        <w:tc>
          <w:tcPr>
            <w:tcW w:w="4572" w:type="dxa"/>
            <w:shd w:val="clear" w:color="auto" w:fill="FFFFFF" w:themeFill="background1"/>
          </w:tcPr>
          <w:p w14:paraId="21622C1A" w14:textId="13177689" w:rsidR="009F4120" w:rsidRPr="009F4120" w:rsidRDefault="005719F4" w:rsidP="009F4120">
            <w:pPr>
              <w:widowControl w:val="0"/>
              <w:jc w:val="center"/>
              <w:rPr>
                <w:rFonts w:asciiTheme="minorHAnsi" w:hAnsiTheme="minorHAnsi" w:cstheme="minorHAnsi"/>
                <w:b/>
                <w:color w:val="000000" w:themeColor="text1"/>
              </w:rPr>
            </w:pPr>
            <w:r>
              <w:rPr>
                <w:rFonts w:asciiTheme="minorHAnsi" w:hAnsiTheme="minorHAnsi" w:cstheme="minorHAnsi"/>
                <w:b/>
                <w:color w:val="000000" w:themeColor="text1"/>
              </w:rPr>
              <w:t>Gantt</w:t>
            </w:r>
            <w:r w:rsidR="009F4120" w:rsidRPr="009F4120">
              <w:rPr>
                <w:rFonts w:asciiTheme="minorHAnsi" w:hAnsiTheme="minorHAnsi" w:cstheme="minorHAnsi"/>
                <w:b/>
                <w:color w:val="000000" w:themeColor="text1"/>
              </w:rPr>
              <w:t xml:space="preserve"> Chart</w:t>
            </w:r>
          </w:p>
        </w:tc>
        <w:tc>
          <w:tcPr>
            <w:tcW w:w="4573" w:type="dxa"/>
            <w:shd w:val="clear" w:color="auto" w:fill="FFFFFF" w:themeFill="background1"/>
          </w:tcPr>
          <w:p w14:paraId="3A944C03" w14:textId="2DE16E8F" w:rsidR="009F4120" w:rsidRPr="009F4120" w:rsidRDefault="009F4120" w:rsidP="009F4120">
            <w:pPr>
              <w:widowControl w:val="0"/>
              <w:jc w:val="center"/>
              <w:rPr>
                <w:rFonts w:asciiTheme="minorHAnsi" w:hAnsiTheme="minorHAnsi" w:cstheme="minorHAnsi"/>
                <w:b/>
                <w:color w:val="000000" w:themeColor="text1"/>
              </w:rPr>
            </w:pPr>
            <w:r w:rsidRPr="009F4120">
              <w:rPr>
                <w:rFonts w:asciiTheme="minorHAnsi" w:hAnsiTheme="minorHAnsi" w:cstheme="minorHAnsi"/>
                <w:b/>
                <w:color w:val="000000" w:themeColor="text1"/>
              </w:rPr>
              <w:t>Network Diagram</w:t>
            </w:r>
          </w:p>
        </w:tc>
      </w:tr>
      <w:tr w:rsidR="009F4120" w:rsidRPr="009F4120" w14:paraId="1888D49F" w14:textId="77777777" w:rsidTr="00900569">
        <w:tc>
          <w:tcPr>
            <w:tcW w:w="4572" w:type="dxa"/>
            <w:shd w:val="clear" w:color="auto" w:fill="FFFFFF" w:themeFill="background1"/>
          </w:tcPr>
          <w:p w14:paraId="26143125" w14:textId="5B75702A" w:rsidR="009F4120" w:rsidRPr="009F4120" w:rsidRDefault="009F4120" w:rsidP="009F4120">
            <w:pPr>
              <w:widowControl w:val="0"/>
              <w:rPr>
                <w:rFonts w:asciiTheme="minorHAnsi" w:hAnsiTheme="minorHAnsi" w:cstheme="minorHAnsi"/>
                <w:b/>
                <w:color w:val="FFFFFF" w:themeColor="background1"/>
              </w:rPr>
            </w:pPr>
            <w:r w:rsidRPr="009F4120">
              <w:rPr>
                <w:rFonts w:asciiTheme="minorHAnsi" w:hAnsiTheme="minorHAnsi" w:cstheme="minorHAnsi"/>
              </w:rPr>
              <w:t>Cannot be easily viewed on a single paper</w:t>
            </w:r>
          </w:p>
        </w:tc>
        <w:tc>
          <w:tcPr>
            <w:tcW w:w="4573" w:type="dxa"/>
            <w:shd w:val="clear" w:color="auto" w:fill="FFFFFF" w:themeFill="background1"/>
          </w:tcPr>
          <w:p w14:paraId="5BB06112" w14:textId="3973A882" w:rsidR="009F4120" w:rsidRPr="009F4120" w:rsidRDefault="009F4120" w:rsidP="009F4120">
            <w:pPr>
              <w:widowControl w:val="0"/>
              <w:rPr>
                <w:rFonts w:asciiTheme="minorHAnsi" w:hAnsiTheme="minorHAnsi" w:cstheme="minorHAnsi"/>
                <w:b/>
                <w:color w:val="FFFFFF" w:themeColor="background1"/>
              </w:rPr>
            </w:pPr>
            <w:r>
              <w:rPr>
                <w:rFonts w:asciiTheme="minorHAnsi" w:hAnsiTheme="minorHAnsi" w:cstheme="minorHAnsi"/>
                <w:color w:val="000000"/>
              </w:rPr>
              <w:t>Complex</w:t>
            </w:r>
            <w:r w:rsidRPr="009F4120">
              <w:rPr>
                <w:rFonts w:asciiTheme="minorHAnsi" w:hAnsiTheme="minorHAnsi" w:cstheme="minorHAnsi"/>
                <w:color w:val="000000"/>
              </w:rPr>
              <w:t xml:space="preserve"> for large projects which can lead to misinterpretation</w:t>
            </w:r>
          </w:p>
        </w:tc>
      </w:tr>
      <w:tr w:rsidR="009F4120" w:rsidRPr="009F4120" w14:paraId="23D6F0E9" w14:textId="77777777" w:rsidTr="00900569">
        <w:tc>
          <w:tcPr>
            <w:tcW w:w="4572" w:type="dxa"/>
            <w:shd w:val="clear" w:color="auto" w:fill="FFFFFF" w:themeFill="background1"/>
          </w:tcPr>
          <w:p w14:paraId="5881D28B" w14:textId="3A77115B" w:rsidR="009F4120" w:rsidRPr="009F4120" w:rsidRDefault="009F4120" w:rsidP="009F4120">
            <w:pPr>
              <w:widowControl w:val="0"/>
              <w:rPr>
                <w:rFonts w:asciiTheme="minorHAnsi" w:hAnsiTheme="minorHAnsi" w:cstheme="minorHAnsi"/>
                <w:b/>
                <w:color w:val="FFFFFF" w:themeColor="background1"/>
              </w:rPr>
            </w:pPr>
            <w:r w:rsidRPr="009F4120">
              <w:rPr>
                <w:rFonts w:asciiTheme="minorHAnsi" w:hAnsiTheme="minorHAnsi" w:cstheme="minorHAnsi"/>
              </w:rPr>
              <w:t xml:space="preserve">Does not </w:t>
            </w:r>
            <w:r>
              <w:rPr>
                <w:rFonts w:asciiTheme="minorHAnsi" w:hAnsiTheme="minorHAnsi" w:cstheme="minorHAnsi"/>
              </w:rPr>
              <w:t>function well</w:t>
            </w:r>
            <w:r w:rsidRPr="009F4120">
              <w:rPr>
                <w:rFonts w:asciiTheme="minorHAnsi" w:hAnsiTheme="minorHAnsi" w:cstheme="minorHAnsi"/>
              </w:rPr>
              <w:t xml:space="preserve"> when dealing with large projects</w:t>
            </w:r>
            <w:r w:rsidRPr="009F4120">
              <w:rPr>
                <w:rFonts w:asciiTheme="minorHAnsi" w:hAnsiTheme="minorHAnsi" w:cstheme="minorHAnsi"/>
              </w:rPr>
              <w:tab/>
            </w:r>
          </w:p>
        </w:tc>
        <w:tc>
          <w:tcPr>
            <w:tcW w:w="4573" w:type="dxa"/>
            <w:shd w:val="clear" w:color="auto" w:fill="FFFFFF" w:themeFill="background1"/>
          </w:tcPr>
          <w:p w14:paraId="578852A2" w14:textId="714ABE5A" w:rsidR="009F4120" w:rsidRPr="009F4120" w:rsidRDefault="009F4120" w:rsidP="009F4120">
            <w:pPr>
              <w:widowControl w:val="0"/>
              <w:rPr>
                <w:rFonts w:asciiTheme="minorHAnsi" w:hAnsiTheme="minorHAnsi" w:cstheme="minorHAnsi"/>
                <w:b/>
                <w:color w:val="FFFFFF" w:themeColor="background1"/>
              </w:rPr>
            </w:pPr>
            <w:r w:rsidRPr="009F4120">
              <w:rPr>
                <w:rFonts w:asciiTheme="minorHAnsi" w:hAnsiTheme="minorHAnsi" w:cstheme="minorHAnsi"/>
              </w:rPr>
              <w:t>Time consuming</w:t>
            </w:r>
          </w:p>
        </w:tc>
      </w:tr>
    </w:tbl>
    <w:p w14:paraId="1FE3A2BF" w14:textId="35C9E060" w:rsidR="009F4120" w:rsidRDefault="009F4120" w:rsidP="00A62381">
      <w:pPr>
        <w:widowControl w:val="0"/>
        <w:pBdr>
          <w:top w:val="nil"/>
          <w:left w:val="nil"/>
          <w:bottom w:val="nil"/>
          <w:right w:val="nil"/>
          <w:between w:val="nil"/>
        </w:pBdr>
        <w:spacing w:after="0" w:line="240" w:lineRule="auto"/>
        <w:rPr>
          <w:rFonts w:cstheme="minorHAnsi"/>
          <w:b/>
        </w:rPr>
      </w:pPr>
    </w:p>
    <w:p w14:paraId="5866BD29" w14:textId="467069F8" w:rsidR="00A62381" w:rsidDel="00222CBB" w:rsidRDefault="00A62381" w:rsidP="00A62381">
      <w:pPr>
        <w:widowControl w:val="0"/>
        <w:pBdr>
          <w:top w:val="nil"/>
          <w:left w:val="nil"/>
          <w:bottom w:val="nil"/>
          <w:right w:val="nil"/>
          <w:between w:val="nil"/>
        </w:pBdr>
        <w:spacing w:after="0" w:line="240" w:lineRule="auto"/>
        <w:rPr>
          <w:del w:id="1450" w:author="Greg" w:date="2018-12-08T11:52:00Z"/>
          <w:rFonts w:cstheme="minorHAnsi"/>
        </w:rPr>
      </w:pPr>
    </w:p>
    <w:p w14:paraId="1CB1869D" w14:textId="0AE41B2A" w:rsidR="005719F4" w:rsidRDefault="00F87A69" w:rsidP="00A62381">
      <w:pPr>
        <w:widowControl w:val="0"/>
        <w:pBdr>
          <w:top w:val="nil"/>
          <w:left w:val="nil"/>
          <w:bottom w:val="nil"/>
          <w:right w:val="nil"/>
          <w:between w:val="nil"/>
        </w:pBdr>
        <w:spacing w:after="0" w:line="240" w:lineRule="auto"/>
        <w:rPr>
          <w:rFonts w:cstheme="minorHAnsi"/>
        </w:rPr>
      </w:pPr>
      <w:r>
        <w:rPr>
          <w:rFonts w:cstheme="minorHAnsi"/>
        </w:rPr>
        <w:t xml:space="preserve">After the initial outline for the schedule </w:t>
      </w:r>
      <w:r w:rsidR="005A3A30">
        <w:rPr>
          <w:rFonts w:cstheme="minorHAnsi"/>
        </w:rPr>
        <w:t xml:space="preserve">was </w:t>
      </w:r>
      <w:r>
        <w:rPr>
          <w:rFonts w:cstheme="minorHAnsi"/>
        </w:rPr>
        <w:t>developed the team focused on resource allocation</w:t>
      </w:r>
      <w:ins w:id="1451" w:author="Greg Hutchins" w:date="2018-12-07T14:59:00Z">
        <w:r w:rsidR="008B23A5">
          <w:rPr>
            <w:rFonts w:cstheme="minorHAnsi"/>
          </w:rPr>
          <w:t xml:space="preserve"> or assigning personnel to various work packages</w:t>
        </w:r>
      </w:ins>
      <w:r>
        <w:rPr>
          <w:rFonts w:cstheme="minorHAnsi"/>
        </w:rPr>
        <w:t xml:space="preserve">. Soon it became apparent </w:t>
      </w:r>
      <w:ins w:id="1452" w:author="Greg Hutchins" w:date="2018-12-07T14:59:00Z">
        <w:r w:rsidR="008B23A5">
          <w:rPr>
            <w:rFonts w:cstheme="minorHAnsi"/>
          </w:rPr>
          <w:t xml:space="preserve">to the team </w:t>
        </w:r>
      </w:ins>
      <w:r>
        <w:rPr>
          <w:rFonts w:cstheme="minorHAnsi"/>
        </w:rPr>
        <w:t xml:space="preserve">that issues existed for several resources (Design, Development and Documentation) </w:t>
      </w:r>
      <w:ins w:id="1453" w:author="Greg Hutchins" w:date="2018-12-07T15:00:00Z">
        <w:r w:rsidR="008B23A5">
          <w:rPr>
            <w:rFonts w:cstheme="minorHAnsi"/>
          </w:rPr>
          <w:t xml:space="preserve">which was in part </w:t>
        </w:r>
      </w:ins>
      <w:del w:id="1454" w:author="Greg Hutchins" w:date="2018-12-07T15:00:00Z">
        <w:r w:rsidDel="008B23A5">
          <w:rPr>
            <w:rFonts w:cstheme="minorHAnsi"/>
          </w:rPr>
          <w:delText xml:space="preserve">as </w:delText>
        </w:r>
        <w:r w:rsidR="005A3A30" w:rsidDel="008B23A5">
          <w:rPr>
            <w:rFonts w:cstheme="minorHAnsi"/>
          </w:rPr>
          <w:delText xml:space="preserve">was </w:delText>
        </w:r>
      </w:del>
      <w:r w:rsidR="005A3A30">
        <w:rPr>
          <w:rFonts w:cstheme="minorHAnsi"/>
        </w:rPr>
        <w:t xml:space="preserve">identified </w:t>
      </w:r>
      <w:ins w:id="1455" w:author="Greg Hutchins" w:date="2018-12-07T15:00:00Z">
        <w:r w:rsidR="008B23A5">
          <w:rPr>
            <w:rFonts w:cstheme="minorHAnsi"/>
          </w:rPr>
          <w:t xml:space="preserve">during the on-going </w:t>
        </w:r>
      </w:ins>
      <w:del w:id="1456" w:author="Greg Hutchins" w:date="2018-12-07T15:00:00Z">
        <w:r w:rsidR="005A3A30" w:rsidDel="008B23A5">
          <w:rPr>
            <w:rFonts w:cstheme="minorHAnsi"/>
          </w:rPr>
          <w:delText xml:space="preserve">as </w:delText>
        </w:r>
        <w:r w:rsidDel="008B23A5">
          <w:rPr>
            <w:rFonts w:cstheme="minorHAnsi"/>
          </w:rPr>
          <w:delText xml:space="preserve">part of the continuous </w:delText>
        </w:r>
      </w:del>
      <w:r>
        <w:rPr>
          <w:rFonts w:cstheme="minorHAnsi"/>
        </w:rPr>
        <w:t>Monitoring and Control stage</w:t>
      </w:r>
      <w:r w:rsidR="005A3A30">
        <w:rPr>
          <w:rFonts w:cstheme="minorHAnsi"/>
        </w:rPr>
        <w:t xml:space="preserve">. </w:t>
      </w:r>
      <w:ins w:id="1457" w:author="Greg Hutchins" w:date="2018-12-07T15:00:00Z">
        <w:r w:rsidR="008B23A5">
          <w:rPr>
            <w:rFonts w:cstheme="minorHAnsi"/>
          </w:rPr>
          <w:t xml:space="preserve">In an attempt to address this issue </w:t>
        </w:r>
      </w:ins>
      <w:del w:id="1458" w:author="Greg Hutchins" w:date="2018-12-07T15:01:00Z">
        <w:r w:rsidR="005A3A30" w:rsidDel="008B23A5">
          <w:rPr>
            <w:rFonts w:cstheme="minorHAnsi"/>
          </w:rPr>
          <w:delText>T</w:delText>
        </w:r>
      </w:del>
      <w:ins w:id="1459" w:author="Greg Hutchins" w:date="2018-12-07T15:01:00Z">
        <w:r w:rsidR="008B23A5">
          <w:rPr>
            <w:rFonts w:cstheme="minorHAnsi"/>
          </w:rPr>
          <w:t>t</w:t>
        </w:r>
      </w:ins>
      <w:r w:rsidR="005A3A30">
        <w:rPr>
          <w:rFonts w:cstheme="minorHAnsi"/>
        </w:rPr>
        <w:t xml:space="preserve">he team leveled both within </w:t>
      </w:r>
      <w:r w:rsidR="005A3A30">
        <w:rPr>
          <w:rFonts w:cstheme="minorHAnsi"/>
        </w:rPr>
        <w:lastRenderedPageBreak/>
        <w:t>and outside of slack</w:t>
      </w:r>
      <w:ins w:id="1460" w:author="Greg Hutchins" w:date="2018-12-07T15:01:00Z">
        <w:r w:rsidR="008B23A5">
          <w:rPr>
            <w:rFonts w:cstheme="minorHAnsi"/>
          </w:rPr>
          <w:t xml:space="preserve">, however, neither assisted. </w:t>
        </w:r>
      </w:ins>
      <w:ins w:id="1461" w:author="Greg Hutchins" w:date="2018-12-07T15:02:00Z">
        <w:r w:rsidR="008B23A5">
          <w:rPr>
            <w:rFonts w:cstheme="minorHAnsi"/>
          </w:rPr>
          <w:t xml:space="preserve">This left the group with two options. </w:t>
        </w:r>
      </w:ins>
      <w:del w:id="1462" w:author="Greg Hutchins" w:date="2018-12-07T15:01:00Z">
        <w:r w:rsidR="005A3A30" w:rsidDel="008B23A5">
          <w:rPr>
            <w:rFonts w:cstheme="minorHAnsi"/>
          </w:rPr>
          <w:delText xml:space="preserve"> in order to address</w:delText>
        </w:r>
        <w:r w:rsidR="00BC2077" w:rsidDel="008B23A5">
          <w:rPr>
            <w:rFonts w:cstheme="minorHAnsi"/>
          </w:rPr>
          <w:delText xml:space="preserve">, however, only </w:delText>
        </w:r>
      </w:del>
      <w:del w:id="1463" w:author="Greg Hutchins" w:date="2018-12-07T15:02:00Z">
        <w:r w:rsidR="00BC2077" w:rsidDel="008B23A5">
          <w:rPr>
            <w:rFonts w:cstheme="minorHAnsi"/>
          </w:rPr>
          <w:delText>two options</w:delText>
        </w:r>
      </w:del>
      <w:del w:id="1464" w:author="Greg Hutchins" w:date="2018-12-07T15:01:00Z">
        <w:r w:rsidR="00BC2077" w:rsidDel="008B23A5">
          <w:rPr>
            <w:rFonts w:cstheme="minorHAnsi"/>
          </w:rPr>
          <w:delText xml:space="preserve"> remained available</w:delText>
        </w:r>
      </w:del>
      <w:del w:id="1465" w:author="Greg Hutchins" w:date="2018-12-07T15:02:00Z">
        <w:r w:rsidR="00BC2077" w:rsidDel="008B23A5">
          <w:rPr>
            <w:rFonts w:cstheme="minorHAnsi"/>
          </w:rPr>
          <w:delText xml:space="preserve">. </w:delText>
        </w:r>
      </w:del>
      <w:r w:rsidR="00BC2077">
        <w:rPr>
          <w:rFonts w:cstheme="minorHAnsi"/>
        </w:rPr>
        <w:t xml:space="preserve">The number of resources would need to be increased or the duration of the project (schedule) would need to be increased. Please see </w:t>
      </w:r>
      <w:r w:rsidR="00BC2077" w:rsidRPr="00821277">
        <w:rPr>
          <w:rFonts w:cstheme="minorHAnsi"/>
          <w:rPrChange w:id="1466" w:author="Greg Hutchins" w:date="2018-12-09T16:01:00Z">
            <w:rPr>
              <w:rFonts w:cstheme="minorHAnsi"/>
              <w:b/>
            </w:rPr>
          </w:rPrChange>
        </w:rPr>
        <w:t>Appendices C and D</w:t>
      </w:r>
      <w:r w:rsidR="00BC2077">
        <w:rPr>
          <w:rFonts w:cstheme="minorHAnsi"/>
          <w:b/>
        </w:rPr>
        <w:t xml:space="preserve"> </w:t>
      </w:r>
      <w:r w:rsidR="00BC2077">
        <w:rPr>
          <w:rFonts w:cstheme="minorHAnsi"/>
        </w:rPr>
        <w:t>for screenshots of the Gantt chart with the schedule table after leveling within and outside of slack.</w:t>
      </w:r>
    </w:p>
    <w:p w14:paraId="089D6179" w14:textId="18B10925" w:rsidR="00A62381" w:rsidRDefault="00A62381" w:rsidP="00A62381">
      <w:pPr>
        <w:widowControl w:val="0"/>
        <w:pBdr>
          <w:top w:val="nil"/>
          <w:left w:val="nil"/>
          <w:bottom w:val="nil"/>
          <w:right w:val="nil"/>
          <w:between w:val="nil"/>
        </w:pBdr>
        <w:spacing w:after="0" w:line="240" w:lineRule="auto"/>
        <w:rPr>
          <w:rFonts w:cstheme="minorHAnsi"/>
        </w:rPr>
      </w:pPr>
    </w:p>
    <w:p w14:paraId="2FB48CDD" w14:textId="4FCC5FE9" w:rsidR="00651F56" w:rsidRPr="00651F56" w:rsidRDefault="00C667BC" w:rsidP="00A62381">
      <w:pPr>
        <w:widowControl w:val="0"/>
        <w:pBdr>
          <w:top w:val="nil"/>
          <w:left w:val="nil"/>
          <w:bottom w:val="nil"/>
          <w:right w:val="nil"/>
          <w:between w:val="nil"/>
        </w:pBdr>
        <w:spacing w:after="0" w:line="240" w:lineRule="auto"/>
        <w:rPr>
          <w:rFonts w:cstheme="minorHAnsi"/>
        </w:rPr>
      </w:pPr>
      <w:r>
        <w:rPr>
          <w:rFonts w:cstheme="minorHAnsi"/>
        </w:rPr>
        <w:t>To address the issue identified the team decided to assign two additional development teams and an external development team</w:t>
      </w:r>
      <w:ins w:id="1467" w:author="Greg Hutchins" w:date="2018-12-07T15:02:00Z">
        <w:r w:rsidR="008B23A5">
          <w:rPr>
            <w:rFonts w:cstheme="minorHAnsi"/>
          </w:rPr>
          <w:t xml:space="preserve"> to the project</w:t>
        </w:r>
      </w:ins>
      <w:r>
        <w:rPr>
          <w:rFonts w:cstheme="minorHAnsi"/>
        </w:rPr>
        <w:t xml:space="preserve">. After assigning the teams the project management team levelled within slack and the overallocation of resources was resolved. </w:t>
      </w:r>
      <w:r w:rsidR="00651F56">
        <w:rPr>
          <w:rFonts w:cstheme="minorHAnsi"/>
        </w:rPr>
        <w:t xml:space="preserve">Please see </w:t>
      </w:r>
      <w:r w:rsidR="00651F56" w:rsidRPr="00651F56">
        <w:rPr>
          <w:rFonts w:cstheme="minorHAnsi"/>
          <w:b/>
        </w:rPr>
        <w:t>Appendix E</w:t>
      </w:r>
      <w:r w:rsidR="00651F56">
        <w:rPr>
          <w:rFonts w:cstheme="minorHAnsi"/>
          <w:b/>
        </w:rPr>
        <w:t xml:space="preserve"> </w:t>
      </w:r>
      <w:r w:rsidR="00651F56">
        <w:rPr>
          <w:rFonts w:cstheme="minorHAnsi"/>
        </w:rPr>
        <w:t>for a screenshot of the Gantt chart presenting the new schedule</w:t>
      </w:r>
      <w:ins w:id="1468" w:author="Greg Hutchins" w:date="2018-12-07T15:02:00Z">
        <w:r w:rsidR="008B23A5">
          <w:rPr>
            <w:rFonts w:cstheme="minorHAnsi"/>
          </w:rPr>
          <w:t xml:space="preserve"> after the resources were added</w:t>
        </w:r>
      </w:ins>
      <w:r w:rsidR="00651F56">
        <w:rPr>
          <w:rFonts w:cstheme="minorHAnsi"/>
        </w:rPr>
        <w:t xml:space="preserve">. </w:t>
      </w:r>
    </w:p>
    <w:p w14:paraId="7FC71768" w14:textId="77777777" w:rsidR="00651F56" w:rsidRDefault="00651F56" w:rsidP="00A62381">
      <w:pPr>
        <w:widowControl w:val="0"/>
        <w:pBdr>
          <w:top w:val="nil"/>
          <w:left w:val="nil"/>
          <w:bottom w:val="nil"/>
          <w:right w:val="nil"/>
          <w:between w:val="nil"/>
        </w:pBdr>
        <w:spacing w:after="0" w:line="240" w:lineRule="auto"/>
        <w:rPr>
          <w:rFonts w:cstheme="minorHAnsi"/>
        </w:rPr>
      </w:pPr>
    </w:p>
    <w:p w14:paraId="5AB88E08" w14:textId="1E481BBF" w:rsidR="00A62381" w:rsidRDefault="00651F56" w:rsidP="00A62381">
      <w:pPr>
        <w:widowControl w:val="0"/>
        <w:pBdr>
          <w:top w:val="nil"/>
          <w:left w:val="nil"/>
          <w:bottom w:val="nil"/>
          <w:right w:val="nil"/>
          <w:between w:val="nil"/>
        </w:pBdr>
        <w:spacing w:after="0" w:line="240" w:lineRule="auto"/>
        <w:rPr>
          <w:rFonts w:cstheme="minorHAnsi"/>
        </w:rPr>
      </w:pPr>
      <w:r>
        <w:rPr>
          <w:rFonts w:cstheme="minorHAnsi"/>
        </w:rPr>
        <w:t xml:space="preserve">At this stage it was important to consider </w:t>
      </w:r>
      <w:ins w:id="1469" w:author="Greg Hutchins" w:date="2018-12-07T15:03:00Z">
        <w:r w:rsidR="008B23A5">
          <w:rPr>
            <w:rFonts w:cstheme="minorHAnsi"/>
          </w:rPr>
          <w:t xml:space="preserve">the </w:t>
        </w:r>
      </w:ins>
      <w:r>
        <w:rPr>
          <w:rFonts w:cstheme="minorHAnsi"/>
        </w:rPr>
        <w:t xml:space="preserve">various project risk(s) </w:t>
      </w:r>
      <w:ins w:id="1470" w:author="Greg Hutchins" w:date="2018-12-07T15:03:00Z">
        <w:r w:rsidR="008B23A5">
          <w:rPr>
            <w:rFonts w:cstheme="minorHAnsi"/>
          </w:rPr>
          <w:t xml:space="preserve">faced </w:t>
        </w:r>
      </w:ins>
      <w:r w:rsidR="00BE1D6F">
        <w:rPr>
          <w:rFonts w:cstheme="minorHAnsi"/>
        </w:rPr>
        <w:t xml:space="preserve">and determine means of mitigation </w:t>
      </w:r>
      <w:ins w:id="1471" w:author="Greg Hutchins" w:date="2018-12-07T15:03:00Z">
        <w:r w:rsidR="008B23A5">
          <w:rPr>
            <w:rFonts w:cstheme="minorHAnsi"/>
          </w:rPr>
          <w:t xml:space="preserve">and contingency plans </w:t>
        </w:r>
      </w:ins>
      <w:r w:rsidR="00BE1D6F">
        <w:rPr>
          <w:rFonts w:cstheme="minorHAnsi"/>
        </w:rPr>
        <w:t>where app</w:t>
      </w:r>
      <w:ins w:id="1472" w:author="Greg Hutchins" w:date="2018-12-07T15:03:00Z">
        <w:r w:rsidR="008B23A5">
          <w:rPr>
            <w:rFonts w:cstheme="minorHAnsi"/>
          </w:rPr>
          <w:t>licable</w:t>
        </w:r>
      </w:ins>
      <w:del w:id="1473" w:author="Greg Hutchins" w:date="2018-12-07T15:03:00Z">
        <w:r w:rsidR="00BE1D6F" w:rsidDel="008B23A5">
          <w:rPr>
            <w:rFonts w:cstheme="minorHAnsi"/>
          </w:rPr>
          <w:delText>ropriate</w:delText>
        </w:r>
      </w:del>
      <w:r w:rsidR="00BE1D6F">
        <w:rPr>
          <w:rFonts w:cstheme="minorHAnsi"/>
        </w:rPr>
        <w:t xml:space="preserve">. To do this the team developed a risk assessment form which highlighted various risks present to the project, their likelihood and impact, risk score and point in time for which they may be relevant. To assign a weighting for likelihood and impact the team used </w:t>
      </w:r>
      <w:r w:rsidR="00BE6FAF">
        <w:rPr>
          <w:rFonts w:cstheme="minorHAnsi"/>
        </w:rPr>
        <w:t xml:space="preserve">the </w:t>
      </w:r>
      <w:r w:rsidR="005E138D">
        <w:rPr>
          <w:rFonts w:cstheme="minorHAnsi"/>
        </w:rPr>
        <w:t xml:space="preserve">following </w:t>
      </w:r>
      <w:r w:rsidR="00BE6FAF">
        <w:rPr>
          <w:rFonts w:cstheme="minorHAnsi"/>
        </w:rPr>
        <w:t>risk severity matrix</w:t>
      </w:r>
      <w:r w:rsidR="005E138D">
        <w:rPr>
          <w:rFonts w:cstheme="minorHAnsi"/>
        </w:rPr>
        <w:t>.</w:t>
      </w:r>
    </w:p>
    <w:p w14:paraId="42E075B9" w14:textId="38111DF0" w:rsidR="005E138D" w:rsidRDefault="005E138D" w:rsidP="00A62381">
      <w:pPr>
        <w:widowControl w:val="0"/>
        <w:pBdr>
          <w:top w:val="nil"/>
          <w:left w:val="nil"/>
          <w:bottom w:val="nil"/>
          <w:right w:val="nil"/>
          <w:between w:val="nil"/>
        </w:pBdr>
        <w:spacing w:after="0" w:line="240" w:lineRule="auto"/>
        <w:rPr>
          <w:rFonts w:cstheme="minorHAnsi"/>
        </w:rPr>
      </w:pPr>
    </w:p>
    <w:p w14:paraId="03B650F7" w14:textId="6F806337" w:rsidR="005E138D" w:rsidRDefault="005E138D" w:rsidP="005E138D">
      <w:pPr>
        <w:widowControl w:val="0"/>
        <w:pBdr>
          <w:top w:val="nil"/>
          <w:left w:val="nil"/>
          <w:bottom w:val="nil"/>
          <w:right w:val="nil"/>
          <w:between w:val="nil"/>
        </w:pBdr>
        <w:spacing w:after="0" w:line="240" w:lineRule="auto"/>
        <w:jc w:val="center"/>
        <w:rPr>
          <w:rFonts w:cstheme="minorHAnsi"/>
          <w:i/>
        </w:rPr>
      </w:pPr>
      <w:r w:rsidRPr="005E138D">
        <w:rPr>
          <w:rFonts w:cstheme="minorHAnsi"/>
          <w:b/>
          <w:i/>
        </w:rPr>
        <w:t xml:space="preserve">Figure </w:t>
      </w:r>
      <w:ins w:id="1474" w:author="Greg Hutchins" w:date="2018-12-09T16:01:00Z">
        <w:r w:rsidR="00821277">
          <w:rPr>
            <w:rFonts w:cstheme="minorHAnsi"/>
            <w:b/>
            <w:i/>
          </w:rPr>
          <w:t>6</w:t>
        </w:r>
      </w:ins>
      <w:del w:id="1475" w:author="Greg Hutchins" w:date="2018-12-09T16:01:00Z">
        <w:r w:rsidRPr="005E138D" w:rsidDel="00821277">
          <w:rPr>
            <w:rFonts w:cstheme="minorHAnsi"/>
            <w:b/>
            <w:i/>
          </w:rPr>
          <w:delText>x</w:delText>
        </w:r>
      </w:del>
      <w:r w:rsidRPr="005E138D">
        <w:rPr>
          <w:rFonts w:cstheme="minorHAnsi"/>
          <w:i/>
        </w:rPr>
        <w:t>: Risk Severity Matrix</w:t>
      </w:r>
    </w:p>
    <w:p w14:paraId="16566E2E" w14:textId="0CCD9BD4" w:rsidR="005E138D" w:rsidRDefault="005E138D" w:rsidP="005E138D">
      <w:pPr>
        <w:widowControl w:val="0"/>
        <w:pBdr>
          <w:top w:val="nil"/>
          <w:left w:val="nil"/>
          <w:bottom w:val="nil"/>
          <w:right w:val="nil"/>
          <w:between w:val="nil"/>
        </w:pBdr>
        <w:spacing w:after="0" w:line="240" w:lineRule="auto"/>
        <w:jc w:val="center"/>
        <w:rPr>
          <w:rFonts w:cstheme="minorHAnsi"/>
          <w:i/>
        </w:rPr>
      </w:pPr>
    </w:p>
    <w:p w14:paraId="46DFC192" w14:textId="77178770" w:rsidR="005E138D" w:rsidRPr="005E138D" w:rsidRDefault="005E138D" w:rsidP="005E138D">
      <w:pPr>
        <w:widowControl w:val="0"/>
        <w:pBdr>
          <w:top w:val="nil"/>
          <w:left w:val="nil"/>
          <w:bottom w:val="nil"/>
          <w:right w:val="nil"/>
          <w:between w:val="nil"/>
        </w:pBdr>
        <w:spacing w:after="0" w:line="240" w:lineRule="auto"/>
        <w:jc w:val="center"/>
        <w:rPr>
          <w:rFonts w:cstheme="minorHAnsi"/>
        </w:rPr>
      </w:pPr>
      <w:r>
        <w:rPr>
          <w:rFonts w:cstheme="minorHAnsi"/>
          <w:noProof/>
        </w:rPr>
        <w:drawing>
          <wp:inline distT="0" distB="0" distL="0" distR="0" wp14:anchorId="5CB3D10B" wp14:editId="0A718BDE">
            <wp:extent cx="5048250" cy="3755444"/>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S.png"/>
                    <pic:cNvPicPr/>
                  </pic:nvPicPr>
                  <pic:blipFill>
                    <a:blip r:embed="rId19">
                      <a:extLst>
                        <a:ext uri="{28A0092B-C50C-407E-A947-70E740481C1C}">
                          <a14:useLocalDpi xmlns:a14="http://schemas.microsoft.com/office/drawing/2010/main" val="0"/>
                        </a:ext>
                      </a:extLst>
                    </a:blip>
                    <a:stretch>
                      <a:fillRect/>
                    </a:stretch>
                  </pic:blipFill>
                  <pic:spPr>
                    <a:xfrm>
                      <a:off x="0" y="0"/>
                      <a:ext cx="5107542" cy="3799552"/>
                    </a:xfrm>
                    <a:prstGeom prst="rect">
                      <a:avLst/>
                    </a:prstGeom>
                  </pic:spPr>
                </pic:pic>
              </a:graphicData>
            </a:graphic>
          </wp:inline>
        </w:drawing>
      </w:r>
    </w:p>
    <w:p w14:paraId="63D91484" w14:textId="77777777" w:rsidR="00A62381" w:rsidRPr="00BC2077" w:rsidRDefault="00A62381" w:rsidP="00A62381">
      <w:pPr>
        <w:widowControl w:val="0"/>
        <w:pBdr>
          <w:top w:val="nil"/>
          <w:left w:val="nil"/>
          <w:bottom w:val="nil"/>
          <w:right w:val="nil"/>
          <w:between w:val="nil"/>
        </w:pBdr>
        <w:spacing w:after="0" w:line="240" w:lineRule="auto"/>
        <w:rPr>
          <w:rFonts w:cstheme="minorHAnsi"/>
        </w:rPr>
      </w:pPr>
    </w:p>
    <w:p w14:paraId="7AE73D91" w14:textId="33F7BD62" w:rsidR="009F4120" w:rsidRDefault="009F4120" w:rsidP="00A62381">
      <w:pPr>
        <w:widowControl w:val="0"/>
        <w:pBdr>
          <w:top w:val="nil"/>
          <w:left w:val="nil"/>
          <w:bottom w:val="nil"/>
          <w:right w:val="nil"/>
          <w:between w:val="nil"/>
        </w:pBdr>
        <w:spacing w:after="0" w:line="240" w:lineRule="auto"/>
        <w:rPr>
          <w:rFonts w:cstheme="minorHAnsi"/>
          <w:b/>
        </w:rPr>
      </w:pPr>
    </w:p>
    <w:p w14:paraId="4229397C" w14:textId="428F1E91" w:rsidR="005E138D" w:rsidRDefault="005E138D" w:rsidP="00A62381">
      <w:pPr>
        <w:widowControl w:val="0"/>
        <w:pBdr>
          <w:top w:val="nil"/>
          <w:left w:val="nil"/>
          <w:bottom w:val="nil"/>
          <w:right w:val="nil"/>
          <w:between w:val="nil"/>
        </w:pBdr>
        <w:spacing w:after="0" w:line="240" w:lineRule="auto"/>
        <w:rPr>
          <w:rFonts w:cstheme="minorHAnsi"/>
          <w:b/>
        </w:rPr>
      </w:pPr>
    </w:p>
    <w:p w14:paraId="07947653" w14:textId="658BF2DE" w:rsidR="005E138D" w:rsidRDefault="005E138D" w:rsidP="00A62381">
      <w:pPr>
        <w:widowControl w:val="0"/>
        <w:pBdr>
          <w:top w:val="nil"/>
          <w:left w:val="nil"/>
          <w:bottom w:val="nil"/>
          <w:right w:val="nil"/>
          <w:between w:val="nil"/>
        </w:pBdr>
        <w:spacing w:after="0" w:line="240" w:lineRule="auto"/>
        <w:rPr>
          <w:rFonts w:cstheme="minorHAnsi"/>
          <w:b/>
        </w:rPr>
      </w:pPr>
    </w:p>
    <w:p w14:paraId="44F108A3" w14:textId="333BA312" w:rsidR="005E138D" w:rsidRDefault="005E138D" w:rsidP="00A62381">
      <w:pPr>
        <w:widowControl w:val="0"/>
        <w:pBdr>
          <w:top w:val="nil"/>
          <w:left w:val="nil"/>
          <w:bottom w:val="nil"/>
          <w:right w:val="nil"/>
          <w:between w:val="nil"/>
        </w:pBdr>
        <w:spacing w:after="0" w:line="240" w:lineRule="auto"/>
        <w:rPr>
          <w:rFonts w:cstheme="minorHAnsi"/>
          <w:b/>
        </w:rPr>
      </w:pPr>
    </w:p>
    <w:p w14:paraId="11EBA8B5" w14:textId="77777777" w:rsidR="001918E1" w:rsidRDefault="001918E1" w:rsidP="00A62381">
      <w:pPr>
        <w:widowControl w:val="0"/>
        <w:pBdr>
          <w:top w:val="nil"/>
          <w:left w:val="nil"/>
          <w:bottom w:val="nil"/>
          <w:right w:val="nil"/>
          <w:between w:val="nil"/>
        </w:pBdr>
        <w:spacing w:after="0" w:line="240" w:lineRule="auto"/>
        <w:rPr>
          <w:ins w:id="1476" w:author="Greg Hutchins" w:date="2018-12-09T16:22:00Z"/>
          <w:rFonts w:cstheme="minorHAnsi"/>
          <w:b/>
        </w:rPr>
      </w:pPr>
    </w:p>
    <w:p w14:paraId="07D2E9E4" w14:textId="416373DE" w:rsidR="006D09E9" w:rsidRDefault="006D09E9" w:rsidP="00A62381">
      <w:pPr>
        <w:widowControl w:val="0"/>
        <w:pBdr>
          <w:top w:val="nil"/>
          <w:left w:val="nil"/>
          <w:bottom w:val="nil"/>
          <w:right w:val="nil"/>
          <w:between w:val="nil"/>
        </w:pBdr>
        <w:spacing w:after="0" w:line="240" w:lineRule="auto"/>
        <w:rPr>
          <w:ins w:id="1477" w:author="Greg Hutchins" w:date="2018-12-09T16:22:00Z"/>
          <w:rFonts w:cstheme="minorHAnsi"/>
          <w:b/>
        </w:rPr>
      </w:pPr>
    </w:p>
    <w:p w14:paraId="1F60F3A7" w14:textId="77777777" w:rsidR="006D09E9" w:rsidRDefault="006D09E9" w:rsidP="00A62381">
      <w:pPr>
        <w:widowControl w:val="0"/>
        <w:pBdr>
          <w:top w:val="nil"/>
          <w:left w:val="nil"/>
          <w:bottom w:val="nil"/>
          <w:right w:val="nil"/>
          <w:between w:val="nil"/>
        </w:pBdr>
        <w:spacing w:after="0" w:line="240" w:lineRule="auto"/>
        <w:rPr>
          <w:rFonts w:cstheme="minorHAnsi"/>
          <w:b/>
        </w:rPr>
      </w:pPr>
    </w:p>
    <w:p w14:paraId="0D2853CE" w14:textId="4F5D3EDC" w:rsidR="005E138D" w:rsidDel="008B23A5" w:rsidRDefault="005E138D" w:rsidP="00A62381">
      <w:pPr>
        <w:widowControl w:val="0"/>
        <w:pBdr>
          <w:top w:val="nil"/>
          <w:left w:val="nil"/>
          <w:bottom w:val="nil"/>
          <w:right w:val="nil"/>
          <w:between w:val="nil"/>
        </w:pBdr>
        <w:spacing w:after="0" w:line="240" w:lineRule="auto"/>
        <w:rPr>
          <w:del w:id="1478" w:author="Greg Hutchins" w:date="2018-12-07T15:03:00Z"/>
          <w:rFonts w:cstheme="minorHAnsi"/>
          <w:b/>
        </w:rPr>
      </w:pPr>
    </w:p>
    <w:p w14:paraId="63A3BD34" w14:textId="484AB6F8" w:rsidR="005719F4" w:rsidRDefault="005E138D" w:rsidP="00A62381">
      <w:pPr>
        <w:widowControl w:val="0"/>
        <w:pBdr>
          <w:top w:val="nil"/>
          <w:left w:val="nil"/>
          <w:bottom w:val="nil"/>
          <w:right w:val="nil"/>
          <w:between w:val="nil"/>
        </w:pBdr>
        <w:spacing w:after="0" w:line="240" w:lineRule="auto"/>
        <w:rPr>
          <w:rFonts w:cstheme="minorHAnsi"/>
        </w:rPr>
      </w:pPr>
      <w:r>
        <w:rPr>
          <w:rFonts w:cstheme="minorHAnsi"/>
        </w:rPr>
        <w:t>Below is the risk assessment form</w:t>
      </w:r>
      <w:ins w:id="1479" w:author="Greg Hutchins" w:date="2018-12-07T15:03:00Z">
        <w:r w:rsidR="008B23A5">
          <w:rPr>
            <w:rFonts w:cstheme="minorHAnsi"/>
          </w:rPr>
          <w:t xml:space="preserve"> the team created to highlight the various project</w:t>
        </w:r>
      </w:ins>
      <w:ins w:id="1480" w:author="Greg Hutchins" w:date="2018-12-07T15:04:00Z">
        <w:r w:rsidR="008B23A5">
          <w:rPr>
            <w:rFonts w:cstheme="minorHAnsi"/>
          </w:rPr>
          <w:t xml:space="preserve"> risks</w:t>
        </w:r>
      </w:ins>
      <w:r>
        <w:rPr>
          <w:rFonts w:cstheme="minorHAnsi"/>
        </w:rPr>
        <w:t>.</w:t>
      </w:r>
    </w:p>
    <w:p w14:paraId="6CEA77F7" w14:textId="77777777" w:rsidR="00BC0348" w:rsidRDefault="00BC0348" w:rsidP="00A62381">
      <w:pPr>
        <w:widowControl w:val="0"/>
        <w:pBdr>
          <w:top w:val="nil"/>
          <w:left w:val="nil"/>
          <w:bottom w:val="nil"/>
          <w:right w:val="nil"/>
          <w:between w:val="nil"/>
        </w:pBdr>
        <w:spacing w:after="0" w:line="240" w:lineRule="auto"/>
        <w:rPr>
          <w:rFonts w:cstheme="minorHAnsi"/>
        </w:rPr>
      </w:pPr>
    </w:p>
    <w:p w14:paraId="2DAAC65F" w14:textId="2B6B1869" w:rsidR="005E138D" w:rsidRPr="00821277" w:rsidRDefault="005E138D" w:rsidP="005E138D">
      <w:pPr>
        <w:widowControl w:val="0"/>
        <w:pBdr>
          <w:top w:val="nil"/>
          <w:left w:val="nil"/>
          <w:bottom w:val="nil"/>
          <w:right w:val="nil"/>
          <w:between w:val="nil"/>
        </w:pBdr>
        <w:spacing w:after="0" w:line="240" w:lineRule="auto"/>
        <w:jc w:val="center"/>
        <w:rPr>
          <w:rFonts w:cstheme="minorHAnsi"/>
          <w:i/>
          <w:rPrChange w:id="1481" w:author="Greg Hutchins" w:date="2018-12-09T16:01:00Z">
            <w:rPr>
              <w:rFonts w:cstheme="minorHAnsi"/>
            </w:rPr>
          </w:rPrChange>
        </w:rPr>
      </w:pPr>
      <w:r w:rsidRPr="00821277">
        <w:rPr>
          <w:rFonts w:cstheme="minorHAnsi"/>
          <w:b/>
          <w:i/>
          <w:rPrChange w:id="1482" w:author="Greg Hutchins" w:date="2018-12-09T16:01:00Z">
            <w:rPr>
              <w:rFonts w:cstheme="minorHAnsi"/>
              <w:b/>
            </w:rPr>
          </w:rPrChange>
        </w:rPr>
        <w:t xml:space="preserve">Table </w:t>
      </w:r>
      <w:ins w:id="1483" w:author="Greg Hutchins" w:date="2018-12-09T16:01:00Z">
        <w:r w:rsidR="00821277" w:rsidRPr="00821277">
          <w:rPr>
            <w:rFonts w:cstheme="minorHAnsi"/>
            <w:b/>
            <w:i/>
            <w:rPrChange w:id="1484" w:author="Greg Hutchins" w:date="2018-12-09T16:01:00Z">
              <w:rPr>
                <w:rFonts w:cstheme="minorHAnsi"/>
                <w:b/>
              </w:rPr>
            </w:rPrChange>
          </w:rPr>
          <w:t>2</w:t>
        </w:r>
      </w:ins>
      <w:del w:id="1485" w:author="Greg Hutchins" w:date="2018-12-09T16:01:00Z">
        <w:r w:rsidRPr="00821277" w:rsidDel="00821277">
          <w:rPr>
            <w:rFonts w:cstheme="minorHAnsi"/>
            <w:b/>
            <w:i/>
            <w:rPrChange w:id="1486" w:author="Greg Hutchins" w:date="2018-12-09T16:01:00Z">
              <w:rPr>
                <w:rFonts w:cstheme="minorHAnsi"/>
                <w:b/>
              </w:rPr>
            </w:rPrChange>
          </w:rPr>
          <w:delText>x</w:delText>
        </w:r>
      </w:del>
      <w:r w:rsidRPr="00821277">
        <w:rPr>
          <w:rFonts w:cstheme="minorHAnsi"/>
          <w:i/>
          <w:rPrChange w:id="1487" w:author="Greg Hutchins" w:date="2018-12-09T16:01:00Z">
            <w:rPr>
              <w:rFonts w:cstheme="minorHAnsi"/>
            </w:rPr>
          </w:rPrChange>
        </w:rPr>
        <w:t>: Risk Assessment Form</w:t>
      </w:r>
    </w:p>
    <w:p w14:paraId="10CD5B09" w14:textId="77777777" w:rsidR="005E138D" w:rsidRPr="005E138D" w:rsidRDefault="005E138D" w:rsidP="00A62381">
      <w:pPr>
        <w:widowControl w:val="0"/>
        <w:pBdr>
          <w:top w:val="nil"/>
          <w:left w:val="nil"/>
          <w:bottom w:val="nil"/>
          <w:right w:val="nil"/>
          <w:between w:val="nil"/>
        </w:pBdr>
        <w:spacing w:after="0" w:line="240" w:lineRule="auto"/>
        <w:rPr>
          <w:rFonts w:cstheme="minorHAnsi"/>
        </w:rPr>
      </w:pPr>
    </w:p>
    <w:tbl>
      <w:tblPr>
        <w:tblStyle w:val="TableGrid"/>
        <w:tblW w:w="0" w:type="auto"/>
        <w:tblLook w:val="04A0" w:firstRow="1" w:lastRow="0" w:firstColumn="1" w:lastColumn="0" w:noHBand="0" w:noVBand="1"/>
        <w:tblPrChange w:id="1488" w:author="Greg Hutchins" w:date="2018-12-07T14:12:00Z">
          <w:tblPr>
            <w:tblStyle w:val="TableGrid"/>
            <w:tblW w:w="0" w:type="auto"/>
            <w:tblLook w:val="04A0" w:firstRow="1" w:lastRow="0" w:firstColumn="1" w:lastColumn="0" w:noHBand="0" w:noVBand="1"/>
          </w:tblPr>
        </w:tblPrChange>
      </w:tblPr>
      <w:tblGrid>
        <w:gridCol w:w="3062"/>
        <w:gridCol w:w="1427"/>
        <w:gridCol w:w="1219"/>
        <w:gridCol w:w="1539"/>
        <w:gridCol w:w="2103"/>
        <w:tblGridChange w:id="1489">
          <w:tblGrid>
            <w:gridCol w:w="3062"/>
            <w:gridCol w:w="1427"/>
            <w:gridCol w:w="1219"/>
            <w:gridCol w:w="1539"/>
            <w:gridCol w:w="2103"/>
          </w:tblGrid>
        </w:tblGridChange>
      </w:tblGrid>
      <w:tr w:rsidR="005E138D" w:rsidRPr="00CA18EB" w14:paraId="4348C37B" w14:textId="77777777" w:rsidTr="00D5132C">
        <w:trPr>
          <w:trHeight w:val="465"/>
          <w:trPrChange w:id="1490" w:author="Greg Hutchins" w:date="2018-12-07T14:12:00Z">
            <w:trPr>
              <w:trHeight w:val="465"/>
            </w:trPr>
          </w:trPrChange>
        </w:trPr>
        <w:tc>
          <w:tcPr>
            <w:tcW w:w="6040" w:type="dxa"/>
            <w:shd w:val="clear" w:color="auto" w:fill="2F5496" w:themeFill="accent1" w:themeFillShade="BF"/>
            <w:vAlign w:val="center"/>
            <w:hideMark/>
            <w:tcPrChange w:id="1491" w:author="Greg Hutchins" w:date="2018-12-07T14:12:00Z">
              <w:tcPr>
                <w:tcW w:w="6040" w:type="dxa"/>
                <w:shd w:val="clear" w:color="auto" w:fill="2F5496" w:themeFill="accent1" w:themeFillShade="BF"/>
                <w:hideMark/>
              </w:tcPr>
            </w:tcPrChange>
          </w:tcPr>
          <w:p w14:paraId="23AE4B3A" w14:textId="77777777" w:rsidR="005E138D" w:rsidRPr="005E138D" w:rsidRDefault="005E138D" w:rsidP="00D5132C">
            <w:pPr>
              <w:rPr>
                <w:rFonts w:asciiTheme="minorHAnsi" w:hAnsiTheme="minorHAnsi" w:cstheme="minorHAnsi"/>
                <w:b/>
                <w:bCs/>
                <w:color w:val="FFFFFF" w:themeColor="background1"/>
              </w:rPr>
            </w:pPr>
            <w:r w:rsidRPr="005E138D">
              <w:rPr>
                <w:rFonts w:asciiTheme="minorHAnsi" w:hAnsiTheme="minorHAnsi" w:cstheme="minorHAnsi"/>
                <w:b/>
                <w:bCs/>
                <w:color w:val="FFFFFF" w:themeColor="background1"/>
              </w:rPr>
              <w:t>Risk Event</w:t>
            </w:r>
          </w:p>
        </w:tc>
        <w:tc>
          <w:tcPr>
            <w:tcW w:w="1960" w:type="dxa"/>
            <w:shd w:val="clear" w:color="auto" w:fill="2F5496" w:themeFill="accent1" w:themeFillShade="BF"/>
            <w:vAlign w:val="center"/>
            <w:hideMark/>
            <w:tcPrChange w:id="1492" w:author="Greg Hutchins" w:date="2018-12-07T14:12:00Z">
              <w:tcPr>
                <w:tcW w:w="1960" w:type="dxa"/>
                <w:shd w:val="clear" w:color="auto" w:fill="2F5496" w:themeFill="accent1" w:themeFillShade="BF"/>
                <w:hideMark/>
              </w:tcPr>
            </w:tcPrChange>
          </w:tcPr>
          <w:p w14:paraId="7088B381" w14:textId="77777777" w:rsidR="005E138D" w:rsidRPr="005E138D" w:rsidRDefault="005E138D">
            <w:pPr>
              <w:rPr>
                <w:rFonts w:asciiTheme="minorHAnsi" w:hAnsiTheme="minorHAnsi" w:cstheme="minorHAnsi"/>
                <w:b/>
                <w:bCs/>
                <w:color w:val="FFFFFF" w:themeColor="background1"/>
              </w:rPr>
            </w:pPr>
            <w:r w:rsidRPr="005E138D">
              <w:rPr>
                <w:rFonts w:asciiTheme="minorHAnsi" w:hAnsiTheme="minorHAnsi" w:cstheme="minorHAnsi"/>
                <w:b/>
                <w:bCs/>
                <w:color w:val="FFFFFF" w:themeColor="background1"/>
              </w:rPr>
              <w:t>Likelihood</w:t>
            </w:r>
          </w:p>
        </w:tc>
        <w:tc>
          <w:tcPr>
            <w:tcW w:w="1960" w:type="dxa"/>
            <w:shd w:val="clear" w:color="auto" w:fill="2F5496" w:themeFill="accent1" w:themeFillShade="BF"/>
            <w:vAlign w:val="center"/>
            <w:hideMark/>
            <w:tcPrChange w:id="1493" w:author="Greg Hutchins" w:date="2018-12-07T14:12:00Z">
              <w:tcPr>
                <w:tcW w:w="1960" w:type="dxa"/>
                <w:shd w:val="clear" w:color="auto" w:fill="2F5496" w:themeFill="accent1" w:themeFillShade="BF"/>
                <w:hideMark/>
              </w:tcPr>
            </w:tcPrChange>
          </w:tcPr>
          <w:p w14:paraId="475B47FC" w14:textId="77777777" w:rsidR="005E138D" w:rsidRPr="005E138D" w:rsidRDefault="005E138D">
            <w:pPr>
              <w:rPr>
                <w:rFonts w:asciiTheme="minorHAnsi" w:hAnsiTheme="minorHAnsi" w:cstheme="minorHAnsi"/>
                <w:b/>
                <w:bCs/>
                <w:color w:val="FFFFFF" w:themeColor="background1"/>
              </w:rPr>
            </w:pPr>
            <w:r w:rsidRPr="005E138D">
              <w:rPr>
                <w:rFonts w:asciiTheme="minorHAnsi" w:hAnsiTheme="minorHAnsi" w:cstheme="minorHAnsi"/>
                <w:b/>
                <w:bCs/>
                <w:color w:val="FFFFFF" w:themeColor="background1"/>
              </w:rPr>
              <w:t>Impact</w:t>
            </w:r>
          </w:p>
        </w:tc>
        <w:tc>
          <w:tcPr>
            <w:tcW w:w="3180" w:type="dxa"/>
            <w:shd w:val="clear" w:color="auto" w:fill="2F5496" w:themeFill="accent1" w:themeFillShade="BF"/>
            <w:vAlign w:val="center"/>
            <w:hideMark/>
            <w:tcPrChange w:id="1494" w:author="Greg Hutchins" w:date="2018-12-07T14:12:00Z">
              <w:tcPr>
                <w:tcW w:w="3180" w:type="dxa"/>
                <w:shd w:val="clear" w:color="auto" w:fill="2F5496" w:themeFill="accent1" w:themeFillShade="BF"/>
                <w:hideMark/>
              </w:tcPr>
            </w:tcPrChange>
          </w:tcPr>
          <w:p w14:paraId="13E56C96" w14:textId="77777777" w:rsidR="005E138D" w:rsidRPr="005E138D" w:rsidRDefault="005E138D">
            <w:pPr>
              <w:rPr>
                <w:rFonts w:asciiTheme="minorHAnsi" w:hAnsiTheme="minorHAnsi" w:cstheme="minorHAnsi"/>
                <w:b/>
                <w:bCs/>
                <w:color w:val="FFFFFF" w:themeColor="background1"/>
              </w:rPr>
            </w:pPr>
            <w:r w:rsidRPr="005E138D">
              <w:rPr>
                <w:rFonts w:asciiTheme="minorHAnsi" w:hAnsiTheme="minorHAnsi" w:cstheme="minorHAnsi"/>
                <w:b/>
                <w:bCs/>
                <w:color w:val="FFFFFF" w:themeColor="background1"/>
              </w:rPr>
              <w:t>Risk Score</w:t>
            </w:r>
          </w:p>
        </w:tc>
        <w:tc>
          <w:tcPr>
            <w:tcW w:w="3580" w:type="dxa"/>
            <w:shd w:val="clear" w:color="auto" w:fill="2F5496" w:themeFill="accent1" w:themeFillShade="BF"/>
            <w:vAlign w:val="center"/>
            <w:hideMark/>
            <w:tcPrChange w:id="1495" w:author="Greg Hutchins" w:date="2018-12-07T14:12:00Z">
              <w:tcPr>
                <w:tcW w:w="3580" w:type="dxa"/>
                <w:shd w:val="clear" w:color="auto" w:fill="2F5496" w:themeFill="accent1" w:themeFillShade="BF"/>
                <w:hideMark/>
              </w:tcPr>
            </w:tcPrChange>
          </w:tcPr>
          <w:p w14:paraId="63836865" w14:textId="77777777" w:rsidR="005E138D" w:rsidRPr="005E138D" w:rsidRDefault="005E138D">
            <w:pPr>
              <w:rPr>
                <w:rFonts w:asciiTheme="minorHAnsi" w:hAnsiTheme="minorHAnsi" w:cstheme="minorHAnsi"/>
                <w:b/>
                <w:bCs/>
                <w:color w:val="FFFFFF" w:themeColor="background1"/>
              </w:rPr>
            </w:pPr>
            <w:r w:rsidRPr="005E138D">
              <w:rPr>
                <w:rFonts w:asciiTheme="minorHAnsi" w:hAnsiTheme="minorHAnsi" w:cstheme="minorHAnsi"/>
                <w:b/>
                <w:bCs/>
                <w:color w:val="FFFFFF" w:themeColor="background1"/>
              </w:rPr>
              <w:t>When</w:t>
            </w:r>
          </w:p>
        </w:tc>
      </w:tr>
      <w:tr w:rsidR="005E138D" w:rsidRPr="006601CA" w14:paraId="1D22375E" w14:textId="77777777" w:rsidTr="00900569">
        <w:trPr>
          <w:trHeight w:val="840"/>
        </w:trPr>
        <w:tc>
          <w:tcPr>
            <w:tcW w:w="6040" w:type="dxa"/>
            <w:shd w:val="clear" w:color="auto" w:fill="D9E2F3" w:themeFill="accent1" w:themeFillTint="33"/>
            <w:hideMark/>
          </w:tcPr>
          <w:p w14:paraId="598028E3"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Network Failure</w:t>
            </w:r>
          </w:p>
        </w:tc>
        <w:tc>
          <w:tcPr>
            <w:tcW w:w="1960" w:type="dxa"/>
            <w:shd w:val="clear" w:color="auto" w:fill="D9E2F3" w:themeFill="accent1" w:themeFillTint="33"/>
            <w:hideMark/>
          </w:tcPr>
          <w:p w14:paraId="24AD7930"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1960" w:type="dxa"/>
            <w:shd w:val="clear" w:color="auto" w:fill="D9E2F3" w:themeFill="accent1" w:themeFillTint="33"/>
            <w:hideMark/>
          </w:tcPr>
          <w:p w14:paraId="2E0EEF6B"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3180" w:type="dxa"/>
            <w:shd w:val="clear" w:color="auto" w:fill="D9E2F3" w:themeFill="accent1" w:themeFillTint="33"/>
            <w:hideMark/>
          </w:tcPr>
          <w:p w14:paraId="0E03B291"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7</w:t>
            </w:r>
          </w:p>
        </w:tc>
        <w:tc>
          <w:tcPr>
            <w:tcW w:w="3580" w:type="dxa"/>
            <w:shd w:val="clear" w:color="auto" w:fill="D9E2F3" w:themeFill="accent1" w:themeFillTint="33"/>
            <w:hideMark/>
          </w:tcPr>
          <w:p w14:paraId="3EE61E39"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Operating System Construction</w:t>
            </w:r>
          </w:p>
        </w:tc>
      </w:tr>
      <w:tr w:rsidR="005E138D" w:rsidRPr="006601CA" w14:paraId="16B9E861" w14:textId="77777777" w:rsidTr="00900569">
        <w:trPr>
          <w:trHeight w:val="557"/>
        </w:trPr>
        <w:tc>
          <w:tcPr>
            <w:tcW w:w="6040" w:type="dxa"/>
            <w:hideMark/>
          </w:tcPr>
          <w:p w14:paraId="44B2CFA4"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Failure of Disk Driver after Installation</w:t>
            </w:r>
          </w:p>
        </w:tc>
        <w:tc>
          <w:tcPr>
            <w:tcW w:w="1960" w:type="dxa"/>
            <w:hideMark/>
          </w:tcPr>
          <w:p w14:paraId="1AD48CCA"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1960" w:type="dxa"/>
            <w:hideMark/>
          </w:tcPr>
          <w:p w14:paraId="6729DC6D"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3180" w:type="dxa"/>
            <w:hideMark/>
          </w:tcPr>
          <w:p w14:paraId="4BFA2088"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7</w:t>
            </w:r>
          </w:p>
        </w:tc>
        <w:tc>
          <w:tcPr>
            <w:tcW w:w="3580" w:type="dxa"/>
            <w:hideMark/>
          </w:tcPr>
          <w:p w14:paraId="55BEE090"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Operating System Construction</w:t>
            </w:r>
          </w:p>
        </w:tc>
      </w:tr>
      <w:tr w:rsidR="005E138D" w:rsidRPr="006601CA" w14:paraId="5365E051" w14:textId="77777777" w:rsidTr="00900569">
        <w:trPr>
          <w:trHeight w:val="420"/>
        </w:trPr>
        <w:tc>
          <w:tcPr>
            <w:tcW w:w="6040" w:type="dxa"/>
            <w:shd w:val="clear" w:color="auto" w:fill="D9E2F3" w:themeFill="accent1" w:themeFillTint="33"/>
            <w:hideMark/>
          </w:tcPr>
          <w:p w14:paraId="75149293"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Hardware Malfunctioning</w:t>
            </w:r>
          </w:p>
        </w:tc>
        <w:tc>
          <w:tcPr>
            <w:tcW w:w="1960" w:type="dxa"/>
            <w:shd w:val="clear" w:color="auto" w:fill="D9E2F3" w:themeFill="accent1" w:themeFillTint="33"/>
            <w:hideMark/>
          </w:tcPr>
          <w:p w14:paraId="3147FA3A"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3</w:t>
            </w:r>
          </w:p>
        </w:tc>
        <w:tc>
          <w:tcPr>
            <w:tcW w:w="1960" w:type="dxa"/>
            <w:shd w:val="clear" w:color="auto" w:fill="D9E2F3" w:themeFill="accent1" w:themeFillTint="33"/>
            <w:hideMark/>
          </w:tcPr>
          <w:p w14:paraId="31576168"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3180" w:type="dxa"/>
            <w:shd w:val="clear" w:color="auto" w:fill="D9E2F3" w:themeFill="accent1" w:themeFillTint="33"/>
            <w:hideMark/>
          </w:tcPr>
          <w:p w14:paraId="0040A090"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8</w:t>
            </w:r>
          </w:p>
        </w:tc>
        <w:tc>
          <w:tcPr>
            <w:tcW w:w="3580" w:type="dxa"/>
            <w:shd w:val="clear" w:color="auto" w:fill="D9E2F3" w:themeFill="accent1" w:themeFillTint="33"/>
            <w:hideMark/>
          </w:tcPr>
          <w:p w14:paraId="4A5C5641"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 xml:space="preserve">Hardware </w:t>
            </w:r>
          </w:p>
        </w:tc>
      </w:tr>
      <w:tr w:rsidR="005E138D" w:rsidRPr="006601CA" w14:paraId="55336EC4" w14:textId="77777777" w:rsidTr="00900569">
        <w:trPr>
          <w:trHeight w:val="420"/>
        </w:trPr>
        <w:tc>
          <w:tcPr>
            <w:tcW w:w="6040" w:type="dxa"/>
            <w:hideMark/>
          </w:tcPr>
          <w:p w14:paraId="065B7073"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Testing of Software and Hardware</w:t>
            </w:r>
          </w:p>
        </w:tc>
        <w:tc>
          <w:tcPr>
            <w:tcW w:w="1960" w:type="dxa"/>
            <w:hideMark/>
          </w:tcPr>
          <w:p w14:paraId="7CF5AA44"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1</w:t>
            </w:r>
          </w:p>
        </w:tc>
        <w:tc>
          <w:tcPr>
            <w:tcW w:w="1960" w:type="dxa"/>
            <w:hideMark/>
          </w:tcPr>
          <w:p w14:paraId="7791DF45"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1</w:t>
            </w:r>
          </w:p>
        </w:tc>
        <w:tc>
          <w:tcPr>
            <w:tcW w:w="3180" w:type="dxa"/>
            <w:hideMark/>
          </w:tcPr>
          <w:p w14:paraId="322F61EA"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1</w:t>
            </w:r>
          </w:p>
        </w:tc>
        <w:tc>
          <w:tcPr>
            <w:tcW w:w="3580" w:type="dxa"/>
            <w:hideMark/>
          </w:tcPr>
          <w:p w14:paraId="5ECC0D9F"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System Integration</w:t>
            </w:r>
          </w:p>
        </w:tc>
      </w:tr>
      <w:tr w:rsidR="005E138D" w:rsidRPr="006601CA" w14:paraId="2F0CFE1F" w14:textId="77777777" w:rsidTr="00900569">
        <w:trPr>
          <w:trHeight w:val="665"/>
        </w:trPr>
        <w:tc>
          <w:tcPr>
            <w:tcW w:w="6040" w:type="dxa"/>
            <w:shd w:val="clear" w:color="auto" w:fill="D9E2F3" w:themeFill="accent1" w:themeFillTint="33"/>
            <w:hideMark/>
          </w:tcPr>
          <w:p w14:paraId="312D4586"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Shell components do not meet quality control guidelines</w:t>
            </w:r>
          </w:p>
        </w:tc>
        <w:tc>
          <w:tcPr>
            <w:tcW w:w="1960" w:type="dxa"/>
            <w:shd w:val="clear" w:color="auto" w:fill="D9E2F3" w:themeFill="accent1" w:themeFillTint="33"/>
            <w:hideMark/>
          </w:tcPr>
          <w:p w14:paraId="30D0E3DF"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1</w:t>
            </w:r>
          </w:p>
        </w:tc>
        <w:tc>
          <w:tcPr>
            <w:tcW w:w="1960" w:type="dxa"/>
            <w:shd w:val="clear" w:color="auto" w:fill="D9E2F3" w:themeFill="accent1" w:themeFillTint="33"/>
            <w:hideMark/>
          </w:tcPr>
          <w:p w14:paraId="58C2B2B5"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2</w:t>
            </w:r>
          </w:p>
        </w:tc>
        <w:tc>
          <w:tcPr>
            <w:tcW w:w="3180" w:type="dxa"/>
            <w:shd w:val="clear" w:color="auto" w:fill="D9E2F3" w:themeFill="accent1" w:themeFillTint="33"/>
            <w:hideMark/>
          </w:tcPr>
          <w:p w14:paraId="404EBBA5"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6</w:t>
            </w:r>
          </w:p>
        </w:tc>
        <w:tc>
          <w:tcPr>
            <w:tcW w:w="3580" w:type="dxa"/>
            <w:shd w:val="clear" w:color="auto" w:fill="D9E2F3" w:themeFill="accent1" w:themeFillTint="33"/>
            <w:hideMark/>
          </w:tcPr>
          <w:p w14:paraId="27818661" w14:textId="77777777" w:rsidR="005E138D" w:rsidRPr="005E138D" w:rsidRDefault="005E138D" w:rsidP="00900569">
            <w:pPr>
              <w:rPr>
                <w:rFonts w:asciiTheme="minorHAnsi" w:hAnsiTheme="minorHAnsi" w:cstheme="minorHAnsi"/>
              </w:rPr>
            </w:pPr>
            <w:r w:rsidRPr="005E138D">
              <w:rPr>
                <w:rFonts w:asciiTheme="minorHAnsi" w:hAnsiTheme="minorHAnsi" w:cstheme="minorHAnsi"/>
              </w:rPr>
              <w:t>Utilities Construction</w:t>
            </w:r>
          </w:p>
        </w:tc>
      </w:tr>
    </w:tbl>
    <w:p w14:paraId="25FE6F3E" w14:textId="2CFE5B7E" w:rsidR="005719F4" w:rsidRDefault="005719F4" w:rsidP="0011647B">
      <w:pPr>
        <w:widowControl w:val="0"/>
        <w:pBdr>
          <w:top w:val="nil"/>
          <w:left w:val="nil"/>
          <w:bottom w:val="nil"/>
          <w:right w:val="nil"/>
          <w:between w:val="nil"/>
        </w:pBdr>
        <w:spacing w:after="0" w:line="240" w:lineRule="auto"/>
        <w:rPr>
          <w:rFonts w:cstheme="minorHAnsi"/>
          <w:b/>
        </w:rPr>
      </w:pPr>
    </w:p>
    <w:p w14:paraId="058F0CE6" w14:textId="75B6DC3C" w:rsidR="00823E75" w:rsidRDefault="00CF7845" w:rsidP="0011647B">
      <w:pPr>
        <w:widowControl w:val="0"/>
        <w:pBdr>
          <w:top w:val="nil"/>
          <w:left w:val="nil"/>
          <w:bottom w:val="nil"/>
          <w:right w:val="nil"/>
          <w:between w:val="nil"/>
        </w:pBdr>
        <w:spacing w:after="0" w:line="240" w:lineRule="auto"/>
        <w:rPr>
          <w:rFonts w:cstheme="minorHAnsi"/>
        </w:rPr>
      </w:pPr>
      <w:r>
        <w:rPr>
          <w:rFonts w:cstheme="minorHAnsi"/>
        </w:rPr>
        <w:t xml:space="preserve">After the risk events were identified along with their corresponding risk scores the team developed a Risk Response Matrix in order to highlight the appropriate response given the presence of the risk, what the contingency plans were, the trigger which would signify that the risk had occurred, and the responsible party for addressing the risk. </w:t>
      </w:r>
      <w:r w:rsidR="00DC16AC">
        <w:rPr>
          <w:rFonts w:cstheme="minorHAnsi"/>
        </w:rPr>
        <w:t xml:space="preserve">All of these components </w:t>
      </w:r>
      <w:r w:rsidR="0011647B">
        <w:rPr>
          <w:rFonts w:cstheme="minorHAnsi"/>
        </w:rPr>
        <w:t xml:space="preserve">functioned hand in hand with the Monitoring and Controlling stage as oversight for each of the activities and the due diligence to plan for the project risk(s) </w:t>
      </w:r>
      <w:ins w:id="1496" w:author="Greg Hutchins" w:date="2018-12-07T14:04:00Z">
        <w:r w:rsidR="00324CD0">
          <w:rPr>
            <w:rFonts w:cstheme="minorHAnsi"/>
          </w:rPr>
          <w:t>are necessary components of each stage</w:t>
        </w:r>
      </w:ins>
      <w:del w:id="1497" w:author="Greg Hutchins" w:date="2018-12-07T14:04:00Z">
        <w:r w:rsidR="0011647B" w:rsidDel="00324CD0">
          <w:rPr>
            <w:rFonts w:cstheme="minorHAnsi"/>
          </w:rPr>
          <w:delText>aligned to best practices in project management</w:delText>
        </w:r>
      </w:del>
      <w:r w:rsidR="0011647B">
        <w:rPr>
          <w:rFonts w:cstheme="minorHAnsi"/>
        </w:rPr>
        <w:t xml:space="preserve">. </w:t>
      </w:r>
      <w:r w:rsidR="00823E75">
        <w:rPr>
          <w:rFonts w:cstheme="minorHAnsi"/>
        </w:rPr>
        <w:t>Below is the Risk Response Matrix as it correlates to the risks ascribed in the Risk Assessment Form.</w:t>
      </w:r>
    </w:p>
    <w:p w14:paraId="66D385B1" w14:textId="77777777" w:rsidR="00823E75" w:rsidRDefault="00823E75" w:rsidP="0011647B">
      <w:pPr>
        <w:widowControl w:val="0"/>
        <w:pBdr>
          <w:top w:val="nil"/>
          <w:left w:val="nil"/>
          <w:bottom w:val="nil"/>
          <w:right w:val="nil"/>
          <w:between w:val="nil"/>
        </w:pBdr>
        <w:spacing w:after="0" w:line="240" w:lineRule="auto"/>
        <w:rPr>
          <w:rFonts w:cstheme="minorHAnsi"/>
        </w:rPr>
      </w:pPr>
    </w:p>
    <w:p w14:paraId="3508AC91" w14:textId="46944F7B" w:rsidR="005719F4" w:rsidRPr="00821277" w:rsidRDefault="00823E75" w:rsidP="00823E75">
      <w:pPr>
        <w:widowControl w:val="0"/>
        <w:pBdr>
          <w:top w:val="nil"/>
          <w:left w:val="nil"/>
          <w:bottom w:val="nil"/>
          <w:right w:val="nil"/>
          <w:between w:val="nil"/>
        </w:pBdr>
        <w:spacing w:after="0" w:line="240" w:lineRule="auto"/>
        <w:jc w:val="center"/>
        <w:rPr>
          <w:rFonts w:cstheme="minorHAnsi"/>
          <w:i/>
          <w:rPrChange w:id="1498" w:author="Greg Hutchins" w:date="2018-12-09T16:02:00Z">
            <w:rPr>
              <w:rFonts w:cstheme="minorHAnsi"/>
            </w:rPr>
          </w:rPrChange>
        </w:rPr>
      </w:pPr>
      <w:r w:rsidRPr="00821277">
        <w:rPr>
          <w:rFonts w:cstheme="minorHAnsi"/>
          <w:b/>
          <w:i/>
          <w:rPrChange w:id="1499" w:author="Greg Hutchins" w:date="2018-12-09T16:02:00Z">
            <w:rPr>
              <w:rFonts w:cstheme="minorHAnsi"/>
              <w:b/>
            </w:rPr>
          </w:rPrChange>
        </w:rPr>
        <w:t xml:space="preserve">Table </w:t>
      </w:r>
      <w:ins w:id="1500" w:author="Greg Hutchins" w:date="2018-12-09T16:01:00Z">
        <w:r w:rsidR="00821277" w:rsidRPr="00821277">
          <w:rPr>
            <w:rFonts w:cstheme="minorHAnsi"/>
            <w:b/>
            <w:i/>
            <w:rPrChange w:id="1501" w:author="Greg Hutchins" w:date="2018-12-09T16:02:00Z">
              <w:rPr>
                <w:rFonts w:cstheme="minorHAnsi"/>
                <w:b/>
              </w:rPr>
            </w:rPrChange>
          </w:rPr>
          <w:t>3</w:t>
        </w:r>
      </w:ins>
      <w:del w:id="1502" w:author="Greg Hutchins" w:date="2018-12-09T16:01:00Z">
        <w:r w:rsidRPr="00821277" w:rsidDel="00821277">
          <w:rPr>
            <w:rFonts w:cstheme="minorHAnsi"/>
            <w:b/>
            <w:i/>
            <w:rPrChange w:id="1503" w:author="Greg Hutchins" w:date="2018-12-09T16:02:00Z">
              <w:rPr>
                <w:rFonts w:cstheme="minorHAnsi"/>
                <w:b/>
              </w:rPr>
            </w:rPrChange>
          </w:rPr>
          <w:delText>x</w:delText>
        </w:r>
      </w:del>
      <w:r w:rsidRPr="00821277">
        <w:rPr>
          <w:rFonts w:cstheme="minorHAnsi"/>
          <w:i/>
          <w:rPrChange w:id="1504" w:author="Greg Hutchins" w:date="2018-12-09T16:02:00Z">
            <w:rPr>
              <w:rFonts w:cstheme="minorHAnsi"/>
            </w:rPr>
          </w:rPrChange>
        </w:rPr>
        <w:t>: Risk Response Matrix</w:t>
      </w:r>
    </w:p>
    <w:p w14:paraId="0DE93F6C" w14:textId="4832C1F7" w:rsidR="00823E75" w:rsidRDefault="00823E75" w:rsidP="00823E75">
      <w:pPr>
        <w:widowControl w:val="0"/>
        <w:pBdr>
          <w:top w:val="nil"/>
          <w:left w:val="nil"/>
          <w:bottom w:val="nil"/>
          <w:right w:val="nil"/>
          <w:between w:val="nil"/>
        </w:pBdr>
        <w:spacing w:after="0" w:line="240" w:lineRule="auto"/>
        <w:jc w:val="center"/>
        <w:rPr>
          <w:rFonts w:cstheme="minorHAnsi"/>
        </w:rPr>
      </w:pPr>
    </w:p>
    <w:tbl>
      <w:tblPr>
        <w:tblStyle w:val="TableGrid"/>
        <w:tblW w:w="0" w:type="auto"/>
        <w:tblLook w:val="04A0" w:firstRow="1" w:lastRow="0" w:firstColumn="1" w:lastColumn="0" w:noHBand="0" w:noVBand="1"/>
        <w:tblPrChange w:id="1505" w:author="Greg Hutchins" w:date="2018-12-07T14:12:00Z">
          <w:tblPr>
            <w:tblStyle w:val="TableGrid"/>
            <w:tblW w:w="0" w:type="auto"/>
            <w:tblLook w:val="04A0" w:firstRow="1" w:lastRow="0" w:firstColumn="1" w:lastColumn="0" w:noHBand="0" w:noVBand="1"/>
          </w:tblPr>
        </w:tblPrChange>
      </w:tblPr>
      <w:tblGrid>
        <w:gridCol w:w="2012"/>
        <w:gridCol w:w="1775"/>
        <w:gridCol w:w="1837"/>
        <w:gridCol w:w="1830"/>
        <w:gridCol w:w="1896"/>
        <w:tblGridChange w:id="1506">
          <w:tblGrid>
            <w:gridCol w:w="2012"/>
            <w:gridCol w:w="1775"/>
            <w:gridCol w:w="1837"/>
            <w:gridCol w:w="1830"/>
            <w:gridCol w:w="1896"/>
          </w:tblGrid>
        </w:tblGridChange>
      </w:tblGrid>
      <w:tr w:rsidR="00823E75" w:rsidRPr="00CA18EB" w14:paraId="320E923F" w14:textId="77777777" w:rsidTr="00D5132C">
        <w:trPr>
          <w:trHeight w:val="465"/>
          <w:trPrChange w:id="1507" w:author="Greg Hutchins" w:date="2018-12-07T14:12:00Z">
            <w:trPr>
              <w:trHeight w:val="465"/>
            </w:trPr>
          </w:trPrChange>
        </w:trPr>
        <w:tc>
          <w:tcPr>
            <w:tcW w:w="2012" w:type="dxa"/>
            <w:shd w:val="clear" w:color="auto" w:fill="2F5496" w:themeFill="accent1" w:themeFillShade="BF"/>
            <w:vAlign w:val="center"/>
            <w:hideMark/>
            <w:tcPrChange w:id="1508" w:author="Greg Hutchins" w:date="2018-12-07T14:12:00Z">
              <w:tcPr>
                <w:tcW w:w="3500" w:type="dxa"/>
                <w:shd w:val="clear" w:color="auto" w:fill="2F5496" w:themeFill="accent1" w:themeFillShade="BF"/>
                <w:hideMark/>
              </w:tcPr>
            </w:tcPrChange>
          </w:tcPr>
          <w:p w14:paraId="0F1DFBEA" w14:textId="77777777" w:rsidR="00823E75" w:rsidRPr="00823E75" w:rsidRDefault="00823E75">
            <w:pPr>
              <w:tabs>
                <w:tab w:val="left" w:pos="1770"/>
              </w:tabs>
              <w:rPr>
                <w:rFonts w:asciiTheme="minorHAnsi" w:hAnsiTheme="minorHAnsi" w:cstheme="minorHAnsi"/>
                <w:b/>
                <w:bCs/>
                <w:color w:val="FFFFFF" w:themeColor="background1"/>
              </w:rPr>
            </w:pPr>
            <w:r w:rsidRPr="00823E75">
              <w:rPr>
                <w:rFonts w:asciiTheme="minorHAnsi" w:hAnsiTheme="minorHAnsi" w:cstheme="minorHAnsi"/>
                <w:b/>
                <w:bCs/>
                <w:color w:val="FFFFFF" w:themeColor="background1"/>
              </w:rPr>
              <w:t>Risk Event</w:t>
            </w:r>
          </w:p>
        </w:tc>
        <w:tc>
          <w:tcPr>
            <w:tcW w:w="1775" w:type="dxa"/>
            <w:shd w:val="clear" w:color="auto" w:fill="2F5496" w:themeFill="accent1" w:themeFillShade="BF"/>
            <w:vAlign w:val="center"/>
            <w:hideMark/>
            <w:tcPrChange w:id="1509" w:author="Greg Hutchins" w:date="2018-12-07T14:12:00Z">
              <w:tcPr>
                <w:tcW w:w="3500" w:type="dxa"/>
                <w:shd w:val="clear" w:color="auto" w:fill="2F5496" w:themeFill="accent1" w:themeFillShade="BF"/>
                <w:hideMark/>
              </w:tcPr>
            </w:tcPrChange>
          </w:tcPr>
          <w:p w14:paraId="0C560249" w14:textId="77777777" w:rsidR="00823E75" w:rsidRPr="00823E75" w:rsidRDefault="00823E75">
            <w:pPr>
              <w:tabs>
                <w:tab w:val="left" w:pos="1770"/>
              </w:tabs>
              <w:rPr>
                <w:rFonts w:asciiTheme="minorHAnsi" w:hAnsiTheme="minorHAnsi" w:cstheme="minorHAnsi"/>
                <w:b/>
                <w:bCs/>
                <w:color w:val="FFFFFF" w:themeColor="background1"/>
              </w:rPr>
            </w:pPr>
            <w:r w:rsidRPr="00823E75">
              <w:rPr>
                <w:rFonts w:asciiTheme="minorHAnsi" w:hAnsiTheme="minorHAnsi" w:cstheme="minorHAnsi"/>
                <w:b/>
                <w:bCs/>
                <w:color w:val="FFFFFF" w:themeColor="background1"/>
              </w:rPr>
              <w:t>Response</w:t>
            </w:r>
          </w:p>
        </w:tc>
        <w:tc>
          <w:tcPr>
            <w:tcW w:w="1837" w:type="dxa"/>
            <w:shd w:val="clear" w:color="auto" w:fill="2F5496" w:themeFill="accent1" w:themeFillShade="BF"/>
            <w:vAlign w:val="center"/>
            <w:hideMark/>
            <w:tcPrChange w:id="1510" w:author="Greg Hutchins" w:date="2018-12-07T14:12:00Z">
              <w:tcPr>
                <w:tcW w:w="3500" w:type="dxa"/>
                <w:shd w:val="clear" w:color="auto" w:fill="2F5496" w:themeFill="accent1" w:themeFillShade="BF"/>
                <w:hideMark/>
              </w:tcPr>
            </w:tcPrChange>
          </w:tcPr>
          <w:p w14:paraId="5AA2642D" w14:textId="77777777" w:rsidR="00823E75" w:rsidRPr="00823E75" w:rsidRDefault="00823E75">
            <w:pPr>
              <w:tabs>
                <w:tab w:val="left" w:pos="1770"/>
              </w:tabs>
              <w:rPr>
                <w:rFonts w:asciiTheme="minorHAnsi" w:hAnsiTheme="minorHAnsi" w:cstheme="minorHAnsi"/>
                <w:b/>
                <w:bCs/>
                <w:color w:val="FFFFFF" w:themeColor="background1"/>
              </w:rPr>
            </w:pPr>
            <w:r w:rsidRPr="00823E75">
              <w:rPr>
                <w:rFonts w:asciiTheme="minorHAnsi" w:hAnsiTheme="minorHAnsi" w:cstheme="minorHAnsi"/>
                <w:b/>
                <w:bCs/>
                <w:color w:val="FFFFFF" w:themeColor="background1"/>
              </w:rPr>
              <w:t>Contingency Plan</w:t>
            </w:r>
          </w:p>
        </w:tc>
        <w:tc>
          <w:tcPr>
            <w:tcW w:w="1830" w:type="dxa"/>
            <w:shd w:val="clear" w:color="auto" w:fill="2F5496" w:themeFill="accent1" w:themeFillShade="BF"/>
            <w:vAlign w:val="center"/>
            <w:hideMark/>
            <w:tcPrChange w:id="1511" w:author="Greg Hutchins" w:date="2018-12-07T14:12:00Z">
              <w:tcPr>
                <w:tcW w:w="3500" w:type="dxa"/>
                <w:shd w:val="clear" w:color="auto" w:fill="2F5496" w:themeFill="accent1" w:themeFillShade="BF"/>
                <w:hideMark/>
              </w:tcPr>
            </w:tcPrChange>
          </w:tcPr>
          <w:p w14:paraId="22E9F6A4" w14:textId="77777777" w:rsidR="00823E75" w:rsidRPr="00823E75" w:rsidRDefault="00823E75">
            <w:pPr>
              <w:tabs>
                <w:tab w:val="left" w:pos="1770"/>
              </w:tabs>
              <w:rPr>
                <w:rFonts w:asciiTheme="minorHAnsi" w:hAnsiTheme="minorHAnsi" w:cstheme="minorHAnsi"/>
                <w:b/>
                <w:bCs/>
                <w:color w:val="FFFFFF" w:themeColor="background1"/>
              </w:rPr>
            </w:pPr>
            <w:r w:rsidRPr="00823E75">
              <w:rPr>
                <w:rFonts w:asciiTheme="minorHAnsi" w:hAnsiTheme="minorHAnsi" w:cstheme="minorHAnsi"/>
                <w:b/>
                <w:bCs/>
                <w:color w:val="FFFFFF" w:themeColor="background1"/>
              </w:rPr>
              <w:t>Trigger</w:t>
            </w:r>
          </w:p>
        </w:tc>
        <w:tc>
          <w:tcPr>
            <w:tcW w:w="1896" w:type="dxa"/>
            <w:shd w:val="clear" w:color="auto" w:fill="2F5496" w:themeFill="accent1" w:themeFillShade="BF"/>
            <w:vAlign w:val="center"/>
            <w:hideMark/>
            <w:tcPrChange w:id="1512" w:author="Greg Hutchins" w:date="2018-12-07T14:12:00Z">
              <w:tcPr>
                <w:tcW w:w="3500" w:type="dxa"/>
                <w:shd w:val="clear" w:color="auto" w:fill="2F5496" w:themeFill="accent1" w:themeFillShade="BF"/>
                <w:hideMark/>
              </w:tcPr>
            </w:tcPrChange>
          </w:tcPr>
          <w:p w14:paraId="04A7BD1C" w14:textId="77777777" w:rsidR="00823E75" w:rsidRPr="00823E75" w:rsidRDefault="00823E75">
            <w:pPr>
              <w:tabs>
                <w:tab w:val="left" w:pos="1770"/>
              </w:tabs>
              <w:rPr>
                <w:rFonts w:asciiTheme="minorHAnsi" w:hAnsiTheme="minorHAnsi" w:cstheme="minorHAnsi"/>
                <w:b/>
                <w:bCs/>
                <w:color w:val="FFFFFF" w:themeColor="background1"/>
              </w:rPr>
            </w:pPr>
            <w:r w:rsidRPr="00823E75">
              <w:rPr>
                <w:rFonts w:asciiTheme="minorHAnsi" w:hAnsiTheme="minorHAnsi" w:cstheme="minorHAnsi"/>
                <w:b/>
                <w:bCs/>
                <w:color w:val="FFFFFF" w:themeColor="background1"/>
              </w:rPr>
              <w:t>Who Is Responsible</w:t>
            </w:r>
          </w:p>
        </w:tc>
      </w:tr>
      <w:tr w:rsidR="00823E75" w:rsidRPr="00CA18EB" w14:paraId="5E942E12" w14:textId="77777777" w:rsidTr="00957102">
        <w:trPr>
          <w:trHeight w:val="864"/>
          <w:trPrChange w:id="1513" w:author="Greg Hutchins" w:date="2018-12-07T14:01:00Z">
            <w:trPr>
              <w:trHeight w:val="864"/>
            </w:trPr>
          </w:trPrChange>
        </w:trPr>
        <w:tc>
          <w:tcPr>
            <w:tcW w:w="2012" w:type="dxa"/>
            <w:shd w:val="clear" w:color="auto" w:fill="D9E2F3" w:themeFill="accent1" w:themeFillTint="33"/>
            <w:hideMark/>
            <w:tcPrChange w:id="1514" w:author="Greg Hutchins" w:date="2018-12-07T14:01:00Z">
              <w:tcPr>
                <w:tcW w:w="3500" w:type="dxa"/>
                <w:shd w:val="clear" w:color="auto" w:fill="D9E2F3" w:themeFill="accent1" w:themeFillTint="33"/>
                <w:hideMark/>
              </w:tcPr>
            </w:tcPrChange>
          </w:tcPr>
          <w:p w14:paraId="740D41C4"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Network Failure</w:t>
            </w:r>
          </w:p>
        </w:tc>
        <w:tc>
          <w:tcPr>
            <w:tcW w:w="1775" w:type="dxa"/>
            <w:shd w:val="clear" w:color="auto" w:fill="D9E2F3" w:themeFill="accent1" w:themeFillTint="33"/>
            <w:hideMark/>
            <w:tcPrChange w:id="1515" w:author="Greg Hutchins" w:date="2018-12-07T14:01:00Z">
              <w:tcPr>
                <w:tcW w:w="3500" w:type="dxa"/>
                <w:shd w:val="clear" w:color="auto" w:fill="D9E2F3" w:themeFill="accent1" w:themeFillTint="33"/>
                <w:hideMark/>
              </w:tcPr>
            </w:tcPrChange>
          </w:tcPr>
          <w:p w14:paraId="3BA0F5F6"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Mitigate: Select specific network and monitor it</w:t>
            </w:r>
          </w:p>
        </w:tc>
        <w:tc>
          <w:tcPr>
            <w:tcW w:w="1837" w:type="dxa"/>
            <w:shd w:val="clear" w:color="auto" w:fill="D9E2F3" w:themeFill="accent1" w:themeFillTint="33"/>
            <w:hideMark/>
            <w:tcPrChange w:id="1516" w:author="Greg Hutchins" w:date="2018-12-07T14:01:00Z">
              <w:tcPr>
                <w:tcW w:w="3500" w:type="dxa"/>
                <w:shd w:val="clear" w:color="auto" w:fill="D9E2F3" w:themeFill="accent1" w:themeFillTint="33"/>
                <w:hideMark/>
              </w:tcPr>
            </w:tcPrChange>
          </w:tcPr>
          <w:p w14:paraId="2908BEA7"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Additional staff allocation plan in event of issues</w:t>
            </w:r>
          </w:p>
        </w:tc>
        <w:tc>
          <w:tcPr>
            <w:tcW w:w="1830" w:type="dxa"/>
            <w:shd w:val="clear" w:color="auto" w:fill="D9E2F3" w:themeFill="accent1" w:themeFillTint="33"/>
            <w:hideMark/>
            <w:tcPrChange w:id="1517" w:author="Greg Hutchins" w:date="2018-12-07T14:01:00Z">
              <w:tcPr>
                <w:tcW w:w="3500" w:type="dxa"/>
                <w:shd w:val="clear" w:color="auto" w:fill="D9E2F3" w:themeFill="accent1" w:themeFillTint="33"/>
                <w:hideMark/>
              </w:tcPr>
            </w:tcPrChange>
          </w:tcPr>
          <w:p w14:paraId="4F86CFCE"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Alerts in the system</w:t>
            </w:r>
          </w:p>
        </w:tc>
        <w:tc>
          <w:tcPr>
            <w:tcW w:w="1896" w:type="dxa"/>
            <w:shd w:val="clear" w:color="auto" w:fill="D9E2F3" w:themeFill="accent1" w:themeFillTint="33"/>
            <w:hideMark/>
            <w:tcPrChange w:id="1518" w:author="Greg Hutchins" w:date="2018-12-07T14:01:00Z">
              <w:tcPr>
                <w:tcW w:w="3500" w:type="dxa"/>
                <w:shd w:val="clear" w:color="auto" w:fill="D9E2F3" w:themeFill="accent1" w:themeFillTint="33"/>
                <w:hideMark/>
              </w:tcPr>
            </w:tcPrChange>
          </w:tcPr>
          <w:p w14:paraId="01DEE217"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Development Team</w:t>
            </w:r>
          </w:p>
        </w:tc>
      </w:tr>
      <w:tr w:rsidR="00823E75" w:rsidRPr="00CA18EB" w14:paraId="45CC0600" w14:textId="77777777" w:rsidTr="00957102">
        <w:trPr>
          <w:trHeight w:val="840"/>
          <w:trPrChange w:id="1519" w:author="Greg Hutchins" w:date="2018-12-07T14:01:00Z">
            <w:trPr>
              <w:trHeight w:val="840"/>
            </w:trPr>
          </w:trPrChange>
        </w:trPr>
        <w:tc>
          <w:tcPr>
            <w:tcW w:w="2012" w:type="dxa"/>
            <w:hideMark/>
            <w:tcPrChange w:id="1520" w:author="Greg Hutchins" w:date="2018-12-07T14:01:00Z">
              <w:tcPr>
                <w:tcW w:w="3500" w:type="dxa"/>
                <w:hideMark/>
              </w:tcPr>
            </w:tcPrChange>
          </w:tcPr>
          <w:p w14:paraId="75B85EB3"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Failure of Disk Driver after Installation</w:t>
            </w:r>
          </w:p>
        </w:tc>
        <w:tc>
          <w:tcPr>
            <w:tcW w:w="1775" w:type="dxa"/>
            <w:hideMark/>
            <w:tcPrChange w:id="1521" w:author="Greg Hutchins" w:date="2018-12-07T14:01:00Z">
              <w:tcPr>
                <w:tcW w:w="3500" w:type="dxa"/>
                <w:hideMark/>
              </w:tcPr>
            </w:tcPrChange>
          </w:tcPr>
          <w:p w14:paraId="3D15FB07"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Mitigate: Re-install it</w:t>
            </w:r>
          </w:p>
        </w:tc>
        <w:tc>
          <w:tcPr>
            <w:tcW w:w="1837" w:type="dxa"/>
            <w:hideMark/>
            <w:tcPrChange w:id="1522" w:author="Greg Hutchins" w:date="2018-12-07T14:01:00Z">
              <w:tcPr>
                <w:tcW w:w="3500" w:type="dxa"/>
                <w:hideMark/>
              </w:tcPr>
            </w:tcPrChange>
          </w:tcPr>
          <w:p w14:paraId="0F4C1B14"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Order replacement drivers</w:t>
            </w:r>
          </w:p>
        </w:tc>
        <w:tc>
          <w:tcPr>
            <w:tcW w:w="1830" w:type="dxa"/>
            <w:hideMark/>
            <w:tcPrChange w:id="1523" w:author="Greg Hutchins" w:date="2018-12-07T14:01:00Z">
              <w:tcPr>
                <w:tcW w:w="3500" w:type="dxa"/>
                <w:hideMark/>
              </w:tcPr>
            </w:tcPrChange>
          </w:tcPr>
          <w:p w14:paraId="75B79871"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System Alert</w:t>
            </w:r>
          </w:p>
        </w:tc>
        <w:tc>
          <w:tcPr>
            <w:tcW w:w="1896" w:type="dxa"/>
            <w:hideMark/>
            <w:tcPrChange w:id="1524" w:author="Greg Hutchins" w:date="2018-12-07T14:01:00Z">
              <w:tcPr>
                <w:tcW w:w="3500" w:type="dxa"/>
                <w:hideMark/>
              </w:tcPr>
            </w:tcPrChange>
          </w:tcPr>
          <w:p w14:paraId="1F602083"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Development Team</w:t>
            </w:r>
          </w:p>
        </w:tc>
      </w:tr>
      <w:tr w:rsidR="00823E75" w:rsidRPr="00CA18EB" w14:paraId="3A0269D0" w14:textId="77777777" w:rsidTr="00957102">
        <w:trPr>
          <w:trHeight w:val="576"/>
          <w:trPrChange w:id="1525" w:author="Greg Hutchins" w:date="2018-12-07T14:01:00Z">
            <w:trPr>
              <w:trHeight w:val="576"/>
            </w:trPr>
          </w:trPrChange>
        </w:trPr>
        <w:tc>
          <w:tcPr>
            <w:tcW w:w="2012" w:type="dxa"/>
            <w:shd w:val="clear" w:color="auto" w:fill="D9E2F3" w:themeFill="accent1" w:themeFillTint="33"/>
            <w:hideMark/>
            <w:tcPrChange w:id="1526" w:author="Greg Hutchins" w:date="2018-12-07T14:01:00Z">
              <w:tcPr>
                <w:tcW w:w="3500" w:type="dxa"/>
                <w:shd w:val="clear" w:color="auto" w:fill="D9E2F3" w:themeFill="accent1" w:themeFillTint="33"/>
                <w:hideMark/>
              </w:tcPr>
            </w:tcPrChange>
          </w:tcPr>
          <w:p w14:paraId="3F0F019F"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Hardware Malfunctioning</w:t>
            </w:r>
          </w:p>
        </w:tc>
        <w:tc>
          <w:tcPr>
            <w:tcW w:w="1775" w:type="dxa"/>
            <w:shd w:val="clear" w:color="auto" w:fill="D9E2F3" w:themeFill="accent1" w:themeFillTint="33"/>
            <w:hideMark/>
            <w:tcPrChange w:id="1527" w:author="Greg Hutchins" w:date="2018-12-07T14:01:00Z">
              <w:tcPr>
                <w:tcW w:w="3500" w:type="dxa"/>
                <w:shd w:val="clear" w:color="auto" w:fill="D9E2F3" w:themeFill="accent1" w:themeFillTint="33"/>
                <w:hideMark/>
              </w:tcPr>
            </w:tcPrChange>
          </w:tcPr>
          <w:p w14:paraId="3DBDFF83"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Mitigate: Select better vendor</w:t>
            </w:r>
          </w:p>
        </w:tc>
        <w:tc>
          <w:tcPr>
            <w:tcW w:w="1837" w:type="dxa"/>
            <w:shd w:val="clear" w:color="auto" w:fill="D9E2F3" w:themeFill="accent1" w:themeFillTint="33"/>
            <w:hideMark/>
            <w:tcPrChange w:id="1528" w:author="Greg Hutchins" w:date="2018-12-07T14:01:00Z">
              <w:tcPr>
                <w:tcW w:w="3500" w:type="dxa"/>
                <w:shd w:val="clear" w:color="auto" w:fill="D9E2F3" w:themeFill="accent1" w:themeFillTint="33"/>
                <w:hideMark/>
              </w:tcPr>
            </w:tcPrChange>
          </w:tcPr>
          <w:p w14:paraId="3D001AC2"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Order replacement</w:t>
            </w:r>
          </w:p>
        </w:tc>
        <w:tc>
          <w:tcPr>
            <w:tcW w:w="1830" w:type="dxa"/>
            <w:shd w:val="clear" w:color="auto" w:fill="D9E2F3" w:themeFill="accent1" w:themeFillTint="33"/>
            <w:hideMark/>
            <w:tcPrChange w:id="1529" w:author="Greg Hutchins" w:date="2018-12-07T14:01:00Z">
              <w:tcPr>
                <w:tcW w:w="3500" w:type="dxa"/>
                <w:shd w:val="clear" w:color="auto" w:fill="D9E2F3" w:themeFill="accent1" w:themeFillTint="33"/>
                <w:hideMark/>
              </w:tcPr>
            </w:tcPrChange>
          </w:tcPr>
          <w:p w14:paraId="480F59F8"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Hardware malfunction</w:t>
            </w:r>
          </w:p>
        </w:tc>
        <w:tc>
          <w:tcPr>
            <w:tcW w:w="1896" w:type="dxa"/>
            <w:shd w:val="clear" w:color="auto" w:fill="D9E2F3" w:themeFill="accent1" w:themeFillTint="33"/>
            <w:hideMark/>
            <w:tcPrChange w:id="1530" w:author="Greg Hutchins" w:date="2018-12-07T14:01:00Z">
              <w:tcPr>
                <w:tcW w:w="3500" w:type="dxa"/>
                <w:shd w:val="clear" w:color="auto" w:fill="D9E2F3" w:themeFill="accent1" w:themeFillTint="33"/>
                <w:hideMark/>
              </w:tcPr>
            </w:tcPrChange>
          </w:tcPr>
          <w:p w14:paraId="0FFB629A"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Design Team</w:t>
            </w:r>
          </w:p>
        </w:tc>
      </w:tr>
      <w:tr w:rsidR="00823E75" w:rsidRPr="00CA18EB" w14:paraId="4B665D17" w14:textId="77777777" w:rsidTr="00957102">
        <w:trPr>
          <w:trHeight w:val="420"/>
          <w:trPrChange w:id="1531" w:author="Greg Hutchins" w:date="2018-12-07T14:01:00Z">
            <w:trPr>
              <w:trHeight w:val="420"/>
            </w:trPr>
          </w:trPrChange>
        </w:trPr>
        <w:tc>
          <w:tcPr>
            <w:tcW w:w="2012" w:type="dxa"/>
            <w:hideMark/>
            <w:tcPrChange w:id="1532" w:author="Greg Hutchins" w:date="2018-12-07T14:01:00Z">
              <w:tcPr>
                <w:tcW w:w="3500" w:type="dxa"/>
                <w:hideMark/>
              </w:tcPr>
            </w:tcPrChange>
          </w:tcPr>
          <w:p w14:paraId="09A22F6D"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Testing of Software and Hardware</w:t>
            </w:r>
          </w:p>
        </w:tc>
        <w:tc>
          <w:tcPr>
            <w:tcW w:w="1775" w:type="dxa"/>
            <w:hideMark/>
            <w:tcPrChange w:id="1533" w:author="Greg Hutchins" w:date="2018-12-07T14:01:00Z">
              <w:tcPr>
                <w:tcW w:w="3500" w:type="dxa"/>
                <w:hideMark/>
              </w:tcPr>
            </w:tcPrChange>
          </w:tcPr>
          <w:p w14:paraId="2E021A6D"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Mitigate: Backup source</w:t>
            </w:r>
          </w:p>
        </w:tc>
        <w:tc>
          <w:tcPr>
            <w:tcW w:w="1837" w:type="dxa"/>
            <w:hideMark/>
            <w:tcPrChange w:id="1534" w:author="Greg Hutchins" w:date="2018-12-07T14:01:00Z">
              <w:tcPr>
                <w:tcW w:w="3500" w:type="dxa"/>
                <w:hideMark/>
              </w:tcPr>
            </w:tcPrChange>
          </w:tcPr>
          <w:p w14:paraId="21BC996C"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Contractors on standby for support where needed</w:t>
            </w:r>
          </w:p>
        </w:tc>
        <w:tc>
          <w:tcPr>
            <w:tcW w:w="1830" w:type="dxa"/>
            <w:hideMark/>
            <w:tcPrChange w:id="1535" w:author="Greg Hutchins" w:date="2018-12-07T14:01:00Z">
              <w:tcPr>
                <w:tcW w:w="3500" w:type="dxa"/>
                <w:hideMark/>
              </w:tcPr>
            </w:tcPrChange>
          </w:tcPr>
          <w:p w14:paraId="5B568532"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System alert</w:t>
            </w:r>
          </w:p>
        </w:tc>
        <w:tc>
          <w:tcPr>
            <w:tcW w:w="1896" w:type="dxa"/>
            <w:hideMark/>
            <w:tcPrChange w:id="1536" w:author="Greg Hutchins" w:date="2018-12-07T14:01:00Z">
              <w:tcPr>
                <w:tcW w:w="3500" w:type="dxa"/>
                <w:hideMark/>
              </w:tcPr>
            </w:tcPrChange>
          </w:tcPr>
          <w:p w14:paraId="2140BB83"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Development Team</w:t>
            </w:r>
          </w:p>
        </w:tc>
      </w:tr>
      <w:tr w:rsidR="00823E75" w:rsidRPr="00CA18EB" w14:paraId="1E05317F" w14:textId="77777777" w:rsidTr="00957102">
        <w:trPr>
          <w:trHeight w:val="1260"/>
          <w:trPrChange w:id="1537" w:author="Greg Hutchins" w:date="2018-12-07T14:01:00Z">
            <w:trPr>
              <w:trHeight w:val="1260"/>
            </w:trPr>
          </w:trPrChange>
        </w:trPr>
        <w:tc>
          <w:tcPr>
            <w:tcW w:w="2012" w:type="dxa"/>
            <w:shd w:val="clear" w:color="auto" w:fill="D9E2F3" w:themeFill="accent1" w:themeFillTint="33"/>
            <w:hideMark/>
            <w:tcPrChange w:id="1538" w:author="Greg Hutchins" w:date="2018-12-07T14:01:00Z">
              <w:tcPr>
                <w:tcW w:w="3500" w:type="dxa"/>
                <w:shd w:val="clear" w:color="auto" w:fill="D9E2F3" w:themeFill="accent1" w:themeFillTint="33"/>
                <w:hideMark/>
              </w:tcPr>
            </w:tcPrChange>
          </w:tcPr>
          <w:p w14:paraId="310E26A7"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Shell components do not meet quality control guidelines</w:t>
            </w:r>
          </w:p>
        </w:tc>
        <w:tc>
          <w:tcPr>
            <w:tcW w:w="1775" w:type="dxa"/>
            <w:shd w:val="clear" w:color="auto" w:fill="D9E2F3" w:themeFill="accent1" w:themeFillTint="33"/>
            <w:hideMark/>
            <w:tcPrChange w:id="1539" w:author="Greg Hutchins" w:date="2018-12-07T14:01:00Z">
              <w:tcPr>
                <w:tcW w:w="3500" w:type="dxa"/>
                <w:shd w:val="clear" w:color="auto" w:fill="D9E2F3" w:themeFill="accent1" w:themeFillTint="33"/>
                <w:hideMark/>
              </w:tcPr>
            </w:tcPrChange>
          </w:tcPr>
          <w:p w14:paraId="06EDB2B5"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Mitigate: Incorporate QC checks into process</w:t>
            </w:r>
          </w:p>
        </w:tc>
        <w:tc>
          <w:tcPr>
            <w:tcW w:w="1837" w:type="dxa"/>
            <w:shd w:val="clear" w:color="auto" w:fill="D9E2F3" w:themeFill="accent1" w:themeFillTint="33"/>
            <w:hideMark/>
            <w:tcPrChange w:id="1540" w:author="Greg Hutchins" w:date="2018-12-07T14:01:00Z">
              <w:tcPr>
                <w:tcW w:w="3500" w:type="dxa"/>
                <w:shd w:val="clear" w:color="auto" w:fill="D9E2F3" w:themeFill="accent1" w:themeFillTint="33"/>
                <w:hideMark/>
              </w:tcPr>
            </w:tcPrChange>
          </w:tcPr>
          <w:p w14:paraId="67ED7BA7"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Order replacement components</w:t>
            </w:r>
          </w:p>
        </w:tc>
        <w:tc>
          <w:tcPr>
            <w:tcW w:w="1830" w:type="dxa"/>
            <w:shd w:val="clear" w:color="auto" w:fill="D9E2F3" w:themeFill="accent1" w:themeFillTint="33"/>
            <w:hideMark/>
            <w:tcPrChange w:id="1541" w:author="Greg Hutchins" w:date="2018-12-07T14:01:00Z">
              <w:tcPr>
                <w:tcW w:w="3500" w:type="dxa"/>
                <w:shd w:val="clear" w:color="auto" w:fill="D9E2F3" w:themeFill="accent1" w:themeFillTint="33"/>
                <w:hideMark/>
              </w:tcPr>
            </w:tcPrChange>
          </w:tcPr>
          <w:p w14:paraId="1CADB4D3"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Call from construction staff</w:t>
            </w:r>
          </w:p>
        </w:tc>
        <w:tc>
          <w:tcPr>
            <w:tcW w:w="1896" w:type="dxa"/>
            <w:shd w:val="clear" w:color="auto" w:fill="D9E2F3" w:themeFill="accent1" w:themeFillTint="33"/>
            <w:hideMark/>
            <w:tcPrChange w:id="1542" w:author="Greg Hutchins" w:date="2018-12-07T14:01:00Z">
              <w:tcPr>
                <w:tcW w:w="3500" w:type="dxa"/>
                <w:shd w:val="clear" w:color="auto" w:fill="D9E2F3" w:themeFill="accent1" w:themeFillTint="33"/>
                <w:hideMark/>
              </w:tcPr>
            </w:tcPrChange>
          </w:tcPr>
          <w:p w14:paraId="4EFEBF7E" w14:textId="77777777" w:rsidR="00823E75" w:rsidRPr="00823E75" w:rsidRDefault="00823E75" w:rsidP="00900569">
            <w:pPr>
              <w:tabs>
                <w:tab w:val="left" w:pos="1770"/>
              </w:tabs>
              <w:rPr>
                <w:rFonts w:asciiTheme="minorHAnsi" w:hAnsiTheme="minorHAnsi" w:cstheme="minorHAnsi"/>
              </w:rPr>
            </w:pPr>
            <w:r w:rsidRPr="00823E75">
              <w:rPr>
                <w:rFonts w:asciiTheme="minorHAnsi" w:hAnsiTheme="minorHAnsi" w:cstheme="minorHAnsi"/>
              </w:rPr>
              <w:t>Development Team</w:t>
            </w:r>
          </w:p>
        </w:tc>
      </w:tr>
      <w:tr w:rsidR="001E68A6" w:rsidRPr="00CA18EB" w:rsidDel="00957102" w14:paraId="3EA01A8A" w14:textId="113D41E3" w:rsidTr="00957102">
        <w:trPr>
          <w:trHeight w:val="1260"/>
          <w:del w:id="1543" w:author="Greg Hutchins" w:date="2018-12-07T14:01:00Z"/>
          <w:trPrChange w:id="1544" w:author="Greg Hutchins" w:date="2018-12-07T14:01:00Z">
            <w:trPr>
              <w:trHeight w:val="1260"/>
            </w:trPr>
          </w:trPrChange>
        </w:trPr>
        <w:tc>
          <w:tcPr>
            <w:tcW w:w="2012" w:type="dxa"/>
            <w:shd w:val="clear" w:color="auto" w:fill="D9E2F3" w:themeFill="accent1" w:themeFillTint="33"/>
            <w:tcPrChange w:id="1545" w:author="Greg Hutchins" w:date="2018-12-07T14:01:00Z">
              <w:tcPr>
                <w:tcW w:w="3500" w:type="dxa"/>
                <w:shd w:val="clear" w:color="auto" w:fill="D9E2F3" w:themeFill="accent1" w:themeFillTint="33"/>
              </w:tcPr>
            </w:tcPrChange>
          </w:tcPr>
          <w:p w14:paraId="5E90A076" w14:textId="207C39E4" w:rsidR="001E68A6" w:rsidRPr="00823E75" w:rsidDel="00957102" w:rsidRDefault="001E68A6" w:rsidP="00900569">
            <w:pPr>
              <w:tabs>
                <w:tab w:val="left" w:pos="1770"/>
              </w:tabs>
              <w:rPr>
                <w:del w:id="1546" w:author="Greg Hutchins" w:date="2018-12-07T14:01:00Z"/>
                <w:rFonts w:cstheme="minorHAnsi"/>
              </w:rPr>
            </w:pPr>
          </w:p>
        </w:tc>
        <w:tc>
          <w:tcPr>
            <w:tcW w:w="1775" w:type="dxa"/>
            <w:shd w:val="clear" w:color="auto" w:fill="D9E2F3" w:themeFill="accent1" w:themeFillTint="33"/>
            <w:tcPrChange w:id="1547" w:author="Greg Hutchins" w:date="2018-12-07T14:01:00Z">
              <w:tcPr>
                <w:tcW w:w="3500" w:type="dxa"/>
                <w:shd w:val="clear" w:color="auto" w:fill="D9E2F3" w:themeFill="accent1" w:themeFillTint="33"/>
              </w:tcPr>
            </w:tcPrChange>
          </w:tcPr>
          <w:p w14:paraId="6D68AAF4" w14:textId="58C5AC2E" w:rsidR="001E68A6" w:rsidRPr="00823E75" w:rsidDel="00957102" w:rsidRDefault="001E68A6" w:rsidP="00900569">
            <w:pPr>
              <w:tabs>
                <w:tab w:val="left" w:pos="1770"/>
              </w:tabs>
              <w:rPr>
                <w:del w:id="1548" w:author="Greg Hutchins" w:date="2018-12-07T14:01:00Z"/>
                <w:rFonts w:cstheme="minorHAnsi"/>
              </w:rPr>
            </w:pPr>
          </w:p>
        </w:tc>
        <w:tc>
          <w:tcPr>
            <w:tcW w:w="1837" w:type="dxa"/>
            <w:shd w:val="clear" w:color="auto" w:fill="D9E2F3" w:themeFill="accent1" w:themeFillTint="33"/>
            <w:tcPrChange w:id="1549" w:author="Greg Hutchins" w:date="2018-12-07T14:01:00Z">
              <w:tcPr>
                <w:tcW w:w="3500" w:type="dxa"/>
                <w:shd w:val="clear" w:color="auto" w:fill="D9E2F3" w:themeFill="accent1" w:themeFillTint="33"/>
              </w:tcPr>
            </w:tcPrChange>
          </w:tcPr>
          <w:p w14:paraId="6373358B" w14:textId="326B3E13" w:rsidR="001E68A6" w:rsidRPr="00823E75" w:rsidDel="00957102" w:rsidRDefault="001E68A6" w:rsidP="00900569">
            <w:pPr>
              <w:tabs>
                <w:tab w:val="left" w:pos="1770"/>
              </w:tabs>
              <w:rPr>
                <w:del w:id="1550" w:author="Greg Hutchins" w:date="2018-12-07T14:01:00Z"/>
                <w:rFonts w:cstheme="minorHAnsi"/>
              </w:rPr>
            </w:pPr>
          </w:p>
        </w:tc>
        <w:tc>
          <w:tcPr>
            <w:tcW w:w="1830" w:type="dxa"/>
            <w:shd w:val="clear" w:color="auto" w:fill="D9E2F3" w:themeFill="accent1" w:themeFillTint="33"/>
            <w:tcPrChange w:id="1551" w:author="Greg Hutchins" w:date="2018-12-07T14:01:00Z">
              <w:tcPr>
                <w:tcW w:w="3500" w:type="dxa"/>
                <w:shd w:val="clear" w:color="auto" w:fill="D9E2F3" w:themeFill="accent1" w:themeFillTint="33"/>
              </w:tcPr>
            </w:tcPrChange>
          </w:tcPr>
          <w:p w14:paraId="55DA0CB5" w14:textId="57391ED1" w:rsidR="001E68A6" w:rsidRPr="00823E75" w:rsidDel="00957102" w:rsidRDefault="001E68A6" w:rsidP="00900569">
            <w:pPr>
              <w:tabs>
                <w:tab w:val="left" w:pos="1770"/>
              </w:tabs>
              <w:rPr>
                <w:del w:id="1552" w:author="Greg Hutchins" w:date="2018-12-07T14:01:00Z"/>
                <w:rFonts w:cstheme="minorHAnsi"/>
              </w:rPr>
            </w:pPr>
          </w:p>
        </w:tc>
        <w:tc>
          <w:tcPr>
            <w:tcW w:w="1896" w:type="dxa"/>
            <w:shd w:val="clear" w:color="auto" w:fill="D9E2F3" w:themeFill="accent1" w:themeFillTint="33"/>
            <w:tcPrChange w:id="1553" w:author="Greg Hutchins" w:date="2018-12-07T14:01:00Z">
              <w:tcPr>
                <w:tcW w:w="3500" w:type="dxa"/>
                <w:shd w:val="clear" w:color="auto" w:fill="D9E2F3" w:themeFill="accent1" w:themeFillTint="33"/>
              </w:tcPr>
            </w:tcPrChange>
          </w:tcPr>
          <w:p w14:paraId="29265538" w14:textId="45600F71" w:rsidR="001E68A6" w:rsidRPr="00823E75" w:rsidDel="00957102" w:rsidRDefault="001E68A6" w:rsidP="00900569">
            <w:pPr>
              <w:tabs>
                <w:tab w:val="left" w:pos="1770"/>
              </w:tabs>
              <w:rPr>
                <w:del w:id="1554" w:author="Greg Hutchins" w:date="2018-12-07T14:01:00Z"/>
                <w:rFonts w:cstheme="minorHAnsi"/>
              </w:rPr>
            </w:pPr>
          </w:p>
        </w:tc>
      </w:tr>
      <w:tr w:rsidR="001E68A6" w:rsidRPr="00CA18EB" w:rsidDel="00957102" w14:paraId="5801B079" w14:textId="62B37E12" w:rsidTr="00957102">
        <w:trPr>
          <w:trHeight w:val="1260"/>
          <w:del w:id="1555" w:author="Greg Hutchins" w:date="2018-12-07T14:01:00Z"/>
          <w:trPrChange w:id="1556" w:author="Greg Hutchins" w:date="2018-12-07T14:01:00Z">
            <w:trPr>
              <w:trHeight w:val="1260"/>
            </w:trPr>
          </w:trPrChange>
        </w:trPr>
        <w:tc>
          <w:tcPr>
            <w:tcW w:w="2012" w:type="dxa"/>
            <w:shd w:val="clear" w:color="auto" w:fill="D9E2F3" w:themeFill="accent1" w:themeFillTint="33"/>
            <w:tcPrChange w:id="1557" w:author="Greg Hutchins" w:date="2018-12-07T14:01:00Z">
              <w:tcPr>
                <w:tcW w:w="3500" w:type="dxa"/>
                <w:shd w:val="clear" w:color="auto" w:fill="D9E2F3" w:themeFill="accent1" w:themeFillTint="33"/>
              </w:tcPr>
            </w:tcPrChange>
          </w:tcPr>
          <w:p w14:paraId="3B30BA42" w14:textId="76156127" w:rsidR="001E68A6" w:rsidRPr="00823E75" w:rsidDel="00957102" w:rsidRDefault="001E68A6" w:rsidP="00900569">
            <w:pPr>
              <w:tabs>
                <w:tab w:val="left" w:pos="1770"/>
              </w:tabs>
              <w:rPr>
                <w:del w:id="1558" w:author="Greg Hutchins" w:date="2018-12-07T14:01:00Z"/>
                <w:rFonts w:cstheme="minorHAnsi"/>
              </w:rPr>
            </w:pPr>
          </w:p>
        </w:tc>
        <w:tc>
          <w:tcPr>
            <w:tcW w:w="1775" w:type="dxa"/>
            <w:shd w:val="clear" w:color="auto" w:fill="D9E2F3" w:themeFill="accent1" w:themeFillTint="33"/>
            <w:tcPrChange w:id="1559" w:author="Greg Hutchins" w:date="2018-12-07T14:01:00Z">
              <w:tcPr>
                <w:tcW w:w="3500" w:type="dxa"/>
                <w:shd w:val="clear" w:color="auto" w:fill="D9E2F3" w:themeFill="accent1" w:themeFillTint="33"/>
              </w:tcPr>
            </w:tcPrChange>
          </w:tcPr>
          <w:p w14:paraId="57665C07" w14:textId="2D3CFE25" w:rsidR="001E68A6" w:rsidRPr="00823E75" w:rsidDel="00957102" w:rsidRDefault="001E68A6" w:rsidP="00900569">
            <w:pPr>
              <w:tabs>
                <w:tab w:val="left" w:pos="1770"/>
              </w:tabs>
              <w:rPr>
                <w:del w:id="1560" w:author="Greg Hutchins" w:date="2018-12-07T14:01:00Z"/>
                <w:rFonts w:cstheme="minorHAnsi"/>
              </w:rPr>
            </w:pPr>
          </w:p>
        </w:tc>
        <w:tc>
          <w:tcPr>
            <w:tcW w:w="1837" w:type="dxa"/>
            <w:shd w:val="clear" w:color="auto" w:fill="D9E2F3" w:themeFill="accent1" w:themeFillTint="33"/>
            <w:tcPrChange w:id="1561" w:author="Greg Hutchins" w:date="2018-12-07T14:01:00Z">
              <w:tcPr>
                <w:tcW w:w="3500" w:type="dxa"/>
                <w:shd w:val="clear" w:color="auto" w:fill="D9E2F3" w:themeFill="accent1" w:themeFillTint="33"/>
              </w:tcPr>
            </w:tcPrChange>
          </w:tcPr>
          <w:p w14:paraId="0CE56185" w14:textId="17EE975A" w:rsidR="001E68A6" w:rsidRPr="00823E75" w:rsidDel="00957102" w:rsidRDefault="001E68A6" w:rsidP="00900569">
            <w:pPr>
              <w:tabs>
                <w:tab w:val="left" w:pos="1770"/>
              </w:tabs>
              <w:rPr>
                <w:del w:id="1562" w:author="Greg Hutchins" w:date="2018-12-07T14:01:00Z"/>
                <w:rFonts w:cstheme="minorHAnsi"/>
              </w:rPr>
            </w:pPr>
          </w:p>
        </w:tc>
        <w:tc>
          <w:tcPr>
            <w:tcW w:w="1830" w:type="dxa"/>
            <w:shd w:val="clear" w:color="auto" w:fill="D9E2F3" w:themeFill="accent1" w:themeFillTint="33"/>
            <w:tcPrChange w:id="1563" w:author="Greg Hutchins" w:date="2018-12-07T14:01:00Z">
              <w:tcPr>
                <w:tcW w:w="3500" w:type="dxa"/>
                <w:shd w:val="clear" w:color="auto" w:fill="D9E2F3" w:themeFill="accent1" w:themeFillTint="33"/>
              </w:tcPr>
            </w:tcPrChange>
          </w:tcPr>
          <w:p w14:paraId="56DAF126" w14:textId="37311D3B" w:rsidR="001E68A6" w:rsidRPr="00823E75" w:rsidDel="00957102" w:rsidRDefault="001E68A6" w:rsidP="00900569">
            <w:pPr>
              <w:tabs>
                <w:tab w:val="left" w:pos="1770"/>
              </w:tabs>
              <w:rPr>
                <w:del w:id="1564" w:author="Greg Hutchins" w:date="2018-12-07T14:01:00Z"/>
                <w:rFonts w:cstheme="minorHAnsi"/>
              </w:rPr>
            </w:pPr>
          </w:p>
        </w:tc>
        <w:tc>
          <w:tcPr>
            <w:tcW w:w="1896" w:type="dxa"/>
            <w:shd w:val="clear" w:color="auto" w:fill="D9E2F3" w:themeFill="accent1" w:themeFillTint="33"/>
            <w:tcPrChange w:id="1565" w:author="Greg Hutchins" w:date="2018-12-07T14:01:00Z">
              <w:tcPr>
                <w:tcW w:w="3500" w:type="dxa"/>
                <w:shd w:val="clear" w:color="auto" w:fill="D9E2F3" w:themeFill="accent1" w:themeFillTint="33"/>
              </w:tcPr>
            </w:tcPrChange>
          </w:tcPr>
          <w:p w14:paraId="286223BC" w14:textId="723B297C" w:rsidR="001E68A6" w:rsidRPr="00823E75" w:rsidDel="00957102" w:rsidRDefault="001E68A6" w:rsidP="00900569">
            <w:pPr>
              <w:tabs>
                <w:tab w:val="left" w:pos="1770"/>
              </w:tabs>
              <w:rPr>
                <w:del w:id="1566" w:author="Greg Hutchins" w:date="2018-12-07T14:01:00Z"/>
                <w:rFonts w:cstheme="minorHAnsi"/>
              </w:rPr>
            </w:pPr>
          </w:p>
        </w:tc>
      </w:tr>
      <w:tr w:rsidR="001E68A6" w:rsidRPr="00CA18EB" w:rsidDel="00957102" w14:paraId="6303A3CA" w14:textId="3BDCC630" w:rsidTr="00957102">
        <w:trPr>
          <w:trHeight w:val="1260"/>
          <w:del w:id="1567" w:author="Greg Hutchins" w:date="2018-12-07T14:01:00Z"/>
          <w:trPrChange w:id="1568" w:author="Greg Hutchins" w:date="2018-12-07T14:01:00Z">
            <w:trPr>
              <w:trHeight w:val="1260"/>
            </w:trPr>
          </w:trPrChange>
        </w:trPr>
        <w:tc>
          <w:tcPr>
            <w:tcW w:w="2012" w:type="dxa"/>
            <w:shd w:val="clear" w:color="auto" w:fill="D9E2F3" w:themeFill="accent1" w:themeFillTint="33"/>
            <w:tcPrChange w:id="1569" w:author="Greg Hutchins" w:date="2018-12-07T14:01:00Z">
              <w:tcPr>
                <w:tcW w:w="3500" w:type="dxa"/>
                <w:shd w:val="clear" w:color="auto" w:fill="D9E2F3" w:themeFill="accent1" w:themeFillTint="33"/>
              </w:tcPr>
            </w:tcPrChange>
          </w:tcPr>
          <w:p w14:paraId="14271690" w14:textId="1AF8547B" w:rsidR="001E68A6" w:rsidRPr="00823E75" w:rsidDel="00957102" w:rsidRDefault="001E68A6" w:rsidP="00900569">
            <w:pPr>
              <w:tabs>
                <w:tab w:val="left" w:pos="1770"/>
              </w:tabs>
              <w:rPr>
                <w:del w:id="1570" w:author="Greg Hutchins" w:date="2018-12-07T14:01:00Z"/>
                <w:rFonts w:cstheme="minorHAnsi"/>
              </w:rPr>
            </w:pPr>
          </w:p>
        </w:tc>
        <w:tc>
          <w:tcPr>
            <w:tcW w:w="1775" w:type="dxa"/>
            <w:shd w:val="clear" w:color="auto" w:fill="D9E2F3" w:themeFill="accent1" w:themeFillTint="33"/>
            <w:tcPrChange w:id="1571" w:author="Greg Hutchins" w:date="2018-12-07T14:01:00Z">
              <w:tcPr>
                <w:tcW w:w="3500" w:type="dxa"/>
                <w:shd w:val="clear" w:color="auto" w:fill="D9E2F3" w:themeFill="accent1" w:themeFillTint="33"/>
              </w:tcPr>
            </w:tcPrChange>
          </w:tcPr>
          <w:p w14:paraId="3A995646" w14:textId="43CDA14A" w:rsidR="001E68A6" w:rsidRPr="00823E75" w:rsidDel="00957102" w:rsidRDefault="001E68A6" w:rsidP="00900569">
            <w:pPr>
              <w:tabs>
                <w:tab w:val="left" w:pos="1770"/>
              </w:tabs>
              <w:rPr>
                <w:del w:id="1572" w:author="Greg Hutchins" w:date="2018-12-07T14:01:00Z"/>
                <w:rFonts w:cstheme="minorHAnsi"/>
              </w:rPr>
            </w:pPr>
          </w:p>
        </w:tc>
        <w:tc>
          <w:tcPr>
            <w:tcW w:w="1837" w:type="dxa"/>
            <w:shd w:val="clear" w:color="auto" w:fill="D9E2F3" w:themeFill="accent1" w:themeFillTint="33"/>
            <w:tcPrChange w:id="1573" w:author="Greg Hutchins" w:date="2018-12-07T14:01:00Z">
              <w:tcPr>
                <w:tcW w:w="3500" w:type="dxa"/>
                <w:shd w:val="clear" w:color="auto" w:fill="D9E2F3" w:themeFill="accent1" w:themeFillTint="33"/>
              </w:tcPr>
            </w:tcPrChange>
          </w:tcPr>
          <w:p w14:paraId="278F8B9B" w14:textId="42B16CF9" w:rsidR="001E68A6" w:rsidRPr="00823E75" w:rsidDel="00957102" w:rsidRDefault="001E68A6" w:rsidP="00900569">
            <w:pPr>
              <w:tabs>
                <w:tab w:val="left" w:pos="1770"/>
              </w:tabs>
              <w:rPr>
                <w:del w:id="1574" w:author="Greg Hutchins" w:date="2018-12-07T14:01:00Z"/>
                <w:rFonts w:cstheme="minorHAnsi"/>
              </w:rPr>
            </w:pPr>
          </w:p>
        </w:tc>
        <w:tc>
          <w:tcPr>
            <w:tcW w:w="1830" w:type="dxa"/>
            <w:shd w:val="clear" w:color="auto" w:fill="D9E2F3" w:themeFill="accent1" w:themeFillTint="33"/>
            <w:tcPrChange w:id="1575" w:author="Greg Hutchins" w:date="2018-12-07T14:01:00Z">
              <w:tcPr>
                <w:tcW w:w="3500" w:type="dxa"/>
                <w:shd w:val="clear" w:color="auto" w:fill="D9E2F3" w:themeFill="accent1" w:themeFillTint="33"/>
              </w:tcPr>
            </w:tcPrChange>
          </w:tcPr>
          <w:p w14:paraId="48EB7A6C" w14:textId="2BAE652C" w:rsidR="001E68A6" w:rsidRPr="00823E75" w:rsidDel="00957102" w:rsidRDefault="001E68A6" w:rsidP="00900569">
            <w:pPr>
              <w:tabs>
                <w:tab w:val="left" w:pos="1770"/>
              </w:tabs>
              <w:rPr>
                <w:del w:id="1576" w:author="Greg Hutchins" w:date="2018-12-07T14:01:00Z"/>
                <w:rFonts w:cstheme="minorHAnsi"/>
              </w:rPr>
            </w:pPr>
          </w:p>
        </w:tc>
        <w:tc>
          <w:tcPr>
            <w:tcW w:w="1896" w:type="dxa"/>
            <w:shd w:val="clear" w:color="auto" w:fill="D9E2F3" w:themeFill="accent1" w:themeFillTint="33"/>
            <w:tcPrChange w:id="1577" w:author="Greg Hutchins" w:date="2018-12-07T14:01:00Z">
              <w:tcPr>
                <w:tcW w:w="3500" w:type="dxa"/>
                <w:shd w:val="clear" w:color="auto" w:fill="D9E2F3" w:themeFill="accent1" w:themeFillTint="33"/>
              </w:tcPr>
            </w:tcPrChange>
          </w:tcPr>
          <w:p w14:paraId="0CC45528" w14:textId="5C6C2538" w:rsidR="001E68A6" w:rsidRPr="00823E75" w:rsidDel="00957102" w:rsidRDefault="001E68A6" w:rsidP="00900569">
            <w:pPr>
              <w:tabs>
                <w:tab w:val="left" w:pos="1770"/>
              </w:tabs>
              <w:rPr>
                <w:del w:id="1578" w:author="Greg Hutchins" w:date="2018-12-07T14:01:00Z"/>
                <w:rFonts w:cstheme="minorHAnsi"/>
              </w:rPr>
            </w:pPr>
          </w:p>
        </w:tc>
      </w:tr>
      <w:tr w:rsidR="001E68A6" w:rsidRPr="00CA18EB" w:rsidDel="00957102" w14:paraId="259C173B" w14:textId="640982FE" w:rsidTr="00957102">
        <w:trPr>
          <w:trHeight w:val="1260"/>
          <w:del w:id="1579" w:author="Greg Hutchins" w:date="2018-12-07T14:01:00Z"/>
          <w:trPrChange w:id="1580" w:author="Greg Hutchins" w:date="2018-12-07T14:01:00Z">
            <w:trPr>
              <w:trHeight w:val="1260"/>
            </w:trPr>
          </w:trPrChange>
        </w:trPr>
        <w:tc>
          <w:tcPr>
            <w:tcW w:w="2012" w:type="dxa"/>
            <w:shd w:val="clear" w:color="auto" w:fill="D9E2F3" w:themeFill="accent1" w:themeFillTint="33"/>
            <w:tcPrChange w:id="1581" w:author="Greg Hutchins" w:date="2018-12-07T14:01:00Z">
              <w:tcPr>
                <w:tcW w:w="3500" w:type="dxa"/>
                <w:shd w:val="clear" w:color="auto" w:fill="D9E2F3" w:themeFill="accent1" w:themeFillTint="33"/>
              </w:tcPr>
            </w:tcPrChange>
          </w:tcPr>
          <w:p w14:paraId="68D02609" w14:textId="1FABE80C" w:rsidR="001E68A6" w:rsidRPr="00823E75" w:rsidDel="00957102" w:rsidRDefault="001E68A6" w:rsidP="00900569">
            <w:pPr>
              <w:tabs>
                <w:tab w:val="left" w:pos="1770"/>
              </w:tabs>
              <w:rPr>
                <w:del w:id="1582" w:author="Greg Hutchins" w:date="2018-12-07T14:01:00Z"/>
                <w:rFonts w:cstheme="minorHAnsi"/>
              </w:rPr>
            </w:pPr>
          </w:p>
        </w:tc>
        <w:tc>
          <w:tcPr>
            <w:tcW w:w="1775" w:type="dxa"/>
            <w:shd w:val="clear" w:color="auto" w:fill="D9E2F3" w:themeFill="accent1" w:themeFillTint="33"/>
            <w:tcPrChange w:id="1583" w:author="Greg Hutchins" w:date="2018-12-07T14:01:00Z">
              <w:tcPr>
                <w:tcW w:w="3500" w:type="dxa"/>
                <w:shd w:val="clear" w:color="auto" w:fill="D9E2F3" w:themeFill="accent1" w:themeFillTint="33"/>
              </w:tcPr>
            </w:tcPrChange>
          </w:tcPr>
          <w:p w14:paraId="1450296C" w14:textId="20F1C836" w:rsidR="001E68A6" w:rsidRPr="00823E75" w:rsidDel="00957102" w:rsidRDefault="001E68A6" w:rsidP="00900569">
            <w:pPr>
              <w:tabs>
                <w:tab w:val="left" w:pos="1770"/>
              </w:tabs>
              <w:rPr>
                <w:del w:id="1584" w:author="Greg Hutchins" w:date="2018-12-07T14:01:00Z"/>
                <w:rFonts w:cstheme="minorHAnsi"/>
              </w:rPr>
            </w:pPr>
          </w:p>
        </w:tc>
        <w:tc>
          <w:tcPr>
            <w:tcW w:w="1837" w:type="dxa"/>
            <w:shd w:val="clear" w:color="auto" w:fill="D9E2F3" w:themeFill="accent1" w:themeFillTint="33"/>
            <w:tcPrChange w:id="1585" w:author="Greg Hutchins" w:date="2018-12-07T14:01:00Z">
              <w:tcPr>
                <w:tcW w:w="3500" w:type="dxa"/>
                <w:shd w:val="clear" w:color="auto" w:fill="D9E2F3" w:themeFill="accent1" w:themeFillTint="33"/>
              </w:tcPr>
            </w:tcPrChange>
          </w:tcPr>
          <w:p w14:paraId="6251DB44" w14:textId="769A8DC4" w:rsidR="001E68A6" w:rsidRPr="00823E75" w:rsidDel="00957102" w:rsidRDefault="001E68A6" w:rsidP="00900569">
            <w:pPr>
              <w:tabs>
                <w:tab w:val="left" w:pos="1770"/>
              </w:tabs>
              <w:rPr>
                <w:del w:id="1586" w:author="Greg Hutchins" w:date="2018-12-07T14:01:00Z"/>
                <w:rFonts w:cstheme="minorHAnsi"/>
              </w:rPr>
            </w:pPr>
          </w:p>
        </w:tc>
        <w:tc>
          <w:tcPr>
            <w:tcW w:w="1830" w:type="dxa"/>
            <w:shd w:val="clear" w:color="auto" w:fill="D9E2F3" w:themeFill="accent1" w:themeFillTint="33"/>
            <w:tcPrChange w:id="1587" w:author="Greg Hutchins" w:date="2018-12-07T14:01:00Z">
              <w:tcPr>
                <w:tcW w:w="3500" w:type="dxa"/>
                <w:shd w:val="clear" w:color="auto" w:fill="D9E2F3" w:themeFill="accent1" w:themeFillTint="33"/>
              </w:tcPr>
            </w:tcPrChange>
          </w:tcPr>
          <w:p w14:paraId="7955A108" w14:textId="223D835A" w:rsidR="001E68A6" w:rsidRPr="00823E75" w:rsidDel="00957102" w:rsidRDefault="001E68A6" w:rsidP="00900569">
            <w:pPr>
              <w:tabs>
                <w:tab w:val="left" w:pos="1770"/>
              </w:tabs>
              <w:rPr>
                <w:del w:id="1588" w:author="Greg Hutchins" w:date="2018-12-07T14:01:00Z"/>
                <w:rFonts w:cstheme="minorHAnsi"/>
              </w:rPr>
            </w:pPr>
          </w:p>
        </w:tc>
        <w:tc>
          <w:tcPr>
            <w:tcW w:w="1896" w:type="dxa"/>
            <w:shd w:val="clear" w:color="auto" w:fill="D9E2F3" w:themeFill="accent1" w:themeFillTint="33"/>
            <w:tcPrChange w:id="1589" w:author="Greg Hutchins" w:date="2018-12-07T14:01:00Z">
              <w:tcPr>
                <w:tcW w:w="3500" w:type="dxa"/>
                <w:shd w:val="clear" w:color="auto" w:fill="D9E2F3" w:themeFill="accent1" w:themeFillTint="33"/>
              </w:tcPr>
            </w:tcPrChange>
          </w:tcPr>
          <w:p w14:paraId="650FAE3C" w14:textId="2CE4E3F2" w:rsidR="001E68A6" w:rsidRPr="00823E75" w:rsidDel="00957102" w:rsidRDefault="001E68A6" w:rsidP="00900569">
            <w:pPr>
              <w:tabs>
                <w:tab w:val="left" w:pos="1770"/>
              </w:tabs>
              <w:rPr>
                <w:del w:id="1590" w:author="Greg Hutchins" w:date="2018-12-07T14:01:00Z"/>
                <w:rFonts w:cstheme="minorHAnsi"/>
              </w:rPr>
            </w:pPr>
          </w:p>
        </w:tc>
      </w:tr>
      <w:tr w:rsidR="001E68A6" w:rsidRPr="00CA18EB" w:rsidDel="00957102" w14:paraId="37AD4351" w14:textId="5BAE7A7C" w:rsidTr="00957102">
        <w:trPr>
          <w:trHeight w:val="1260"/>
          <w:del w:id="1591" w:author="Greg Hutchins" w:date="2018-12-07T14:01:00Z"/>
          <w:trPrChange w:id="1592" w:author="Greg Hutchins" w:date="2018-12-07T14:01:00Z">
            <w:trPr>
              <w:trHeight w:val="1260"/>
            </w:trPr>
          </w:trPrChange>
        </w:trPr>
        <w:tc>
          <w:tcPr>
            <w:tcW w:w="2012" w:type="dxa"/>
            <w:shd w:val="clear" w:color="auto" w:fill="D9E2F3" w:themeFill="accent1" w:themeFillTint="33"/>
            <w:tcPrChange w:id="1593" w:author="Greg Hutchins" w:date="2018-12-07T14:01:00Z">
              <w:tcPr>
                <w:tcW w:w="3500" w:type="dxa"/>
                <w:shd w:val="clear" w:color="auto" w:fill="D9E2F3" w:themeFill="accent1" w:themeFillTint="33"/>
              </w:tcPr>
            </w:tcPrChange>
          </w:tcPr>
          <w:p w14:paraId="2A803123" w14:textId="5BF3406F" w:rsidR="001E68A6" w:rsidRPr="00823E75" w:rsidDel="00957102" w:rsidRDefault="001E68A6" w:rsidP="00900569">
            <w:pPr>
              <w:tabs>
                <w:tab w:val="left" w:pos="1770"/>
              </w:tabs>
              <w:rPr>
                <w:del w:id="1594" w:author="Greg Hutchins" w:date="2018-12-07T14:01:00Z"/>
                <w:rFonts w:cstheme="minorHAnsi"/>
              </w:rPr>
            </w:pPr>
          </w:p>
        </w:tc>
        <w:tc>
          <w:tcPr>
            <w:tcW w:w="1775" w:type="dxa"/>
            <w:shd w:val="clear" w:color="auto" w:fill="D9E2F3" w:themeFill="accent1" w:themeFillTint="33"/>
            <w:tcPrChange w:id="1595" w:author="Greg Hutchins" w:date="2018-12-07T14:01:00Z">
              <w:tcPr>
                <w:tcW w:w="3500" w:type="dxa"/>
                <w:shd w:val="clear" w:color="auto" w:fill="D9E2F3" w:themeFill="accent1" w:themeFillTint="33"/>
              </w:tcPr>
            </w:tcPrChange>
          </w:tcPr>
          <w:p w14:paraId="12E9E64E" w14:textId="1DFBCD53" w:rsidR="001E68A6" w:rsidRPr="00823E75" w:rsidDel="00957102" w:rsidRDefault="001E68A6" w:rsidP="00900569">
            <w:pPr>
              <w:tabs>
                <w:tab w:val="left" w:pos="1770"/>
              </w:tabs>
              <w:rPr>
                <w:del w:id="1596" w:author="Greg Hutchins" w:date="2018-12-07T14:01:00Z"/>
                <w:rFonts w:cstheme="minorHAnsi"/>
              </w:rPr>
            </w:pPr>
          </w:p>
        </w:tc>
        <w:tc>
          <w:tcPr>
            <w:tcW w:w="1837" w:type="dxa"/>
            <w:shd w:val="clear" w:color="auto" w:fill="D9E2F3" w:themeFill="accent1" w:themeFillTint="33"/>
            <w:tcPrChange w:id="1597" w:author="Greg Hutchins" w:date="2018-12-07T14:01:00Z">
              <w:tcPr>
                <w:tcW w:w="3500" w:type="dxa"/>
                <w:shd w:val="clear" w:color="auto" w:fill="D9E2F3" w:themeFill="accent1" w:themeFillTint="33"/>
              </w:tcPr>
            </w:tcPrChange>
          </w:tcPr>
          <w:p w14:paraId="323508F7" w14:textId="6000AB50" w:rsidR="001E68A6" w:rsidRPr="00823E75" w:rsidDel="00957102" w:rsidRDefault="001E68A6" w:rsidP="00900569">
            <w:pPr>
              <w:tabs>
                <w:tab w:val="left" w:pos="1770"/>
              </w:tabs>
              <w:rPr>
                <w:del w:id="1598" w:author="Greg Hutchins" w:date="2018-12-07T14:01:00Z"/>
                <w:rFonts w:cstheme="minorHAnsi"/>
              </w:rPr>
            </w:pPr>
          </w:p>
        </w:tc>
        <w:tc>
          <w:tcPr>
            <w:tcW w:w="1830" w:type="dxa"/>
            <w:shd w:val="clear" w:color="auto" w:fill="D9E2F3" w:themeFill="accent1" w:themeFillTint="33"/>
            <w:tcPrChange w:id="1599" w:author="Greg Hutchins" w:date="2018-12-07T14:01:00Z">
              <w:tcPr>
                <w:tcW w:w="3500" w:type="dxa"/>
                <w:shd w:val="clear" w:color="auto" w:fill="D9E2F3" w:themeFill="accent1" w:themeFillTint="33"/>
              </w:tcPr>
            </w:tcPrChange>
          </w:tcPr>
          <w:p w14:paraId="37A5C246" w14:textId="14B904D1" w:rsidR="001E68A6" w:rsidRPr="00823E75" w:rsidDel="00957102" w:rsidRDefault="001E68A6" w:rsidP="00900569">
            <w:pPr>
              <w:tabs>
                <w:tab w:val="left" w:pos="1770"/>
              </w:tabs>
              <w:rPr>
                <w:del w:id="1600" w:author="Greg Hutchins" w:date="2018-12-07T14:01:00Z"/>
                <w:rFonts w:cstheme="minorHAnsi"/>
              </w:rPr>
            </w:pPr>
          </w:p>
        </w:tc>
        <w:tc>
          <w:tcPr>
            <w:tcW w:w="1896" w:type="dxa"/>
            <w:shd w:val="clear" w:color="auto" w:fill="D9E2F3" w:themeFill="accent1" w:themeFillTint="33"/>
            <w:tcPrChange w:id="1601" w:author="Greg Hutchins" w:date="2018-12-07T14:01:00Z">
              <w:tcPr>
                <w:tcW w:w="3500" w:type="dxa"/>
                <w:shd w:val="clear" w:color="auto" w:fill="D9E2F3" w:themeFill="accent1" w:themeFillTint="33"/>
              </w:tcPr>
            </w:tcPrChange>
          </w:tcPr>
          <w:p w14:paraId="6D1AC966" w14:textId="18FA76DB" w:rsidR="001E68A6" w:rsidRPr="00823E75" w:rsidDel="00957102" w:rsidRDefault="001E68A6" w:rsidP="00900569">
            <w:pPr>
              <w:tabs>
                <w:tab w:val="left" w:pos="1770"/>
              </w:tabs>
              <w:rPr>
                <w:del w:id="1602" w:author="Greg Hutchins" w:date="2018-12-07T14:01:00Z"/>
                <w:rFonts w:cstheme="minorHAnsi"/>
              </w:rPr>
            </w:pPr>
          </w:p>
        </w:tc>
      </w:tr>
      <w:tr w:rsidR="001E68A6" w:rsidRPr="00CA18EB" w:rsidDel="00957102" w14:paraId="7055E1E2" w14:textId="5AA73E4E" w:rsidTr="00957102">
        <w:trPr>
          <w:trHeight w:val="1260"/>
          <w:del w:id="1603" w:author="Greg Hutchins" w:date="2018-12-07T14:01:00Z"/>
          <w:trPrChange w:id="1604" w:author="Greg Hutchins" w:date="2018-12-07T14:01:00Z">
            <w:trPr>
              <w:trHeight w:val="1260"/>
            </w:trPr>
          </w:trPrChange>
        </w:trPr>
        <w:tc>
          <w:tcPr>
            <w:tcW w:w="2012" w:type="dxa"/>
            <w:shd w:val="clear" w:color="auto" w:fill="D9E2F3" w:themeFill="accent1" w:themeFillTint="33"/>
            <w:tcPrChange w:id="1605" w:author="Greg Hutchins" w:date="2018-12-07T14:01:00Z">
              <w:tcPr>
                <w:tcW w:w="3500" w:type="dxa"/>
                <w:shd w:val="clear" w:color="auto" w:fill="D9E2F3" w:themeFill="accent1" w:themeFillTint="33"/>
              </w:tcPr>
            </w:tcPrChange>
          </w:tcPr>
          <w:p w14:paraId="4235B8CA" w14:textId="4F9DD976" w:rsidR="001E68A6" w:rsidRPr="00823E75" w:rsidDel="00957102" w:rsidRDefault="001E68A6" w:rsidP="00900569">
            <w:pPr>
              <w:tabs>
                <w:tab w:val="left" w:pos="1770"/>
              </w:tabs>
              <w:rPr>
                <w:del w:id="1606" w:author="Greg Hutchins" w:date="2018-12-07T14:01:00Z"/>
                <w:rFonts w:cstheme="minorHAnsi"/>
              </w:rPr>
            </w:pPr>
          </w:p>
        </w:tc>
        <w:tc>
          <w:tcPr>
            <w:tcW w:w="1775" w:type="dxa"/>
            <w:shd w:val="clear" w:color="auto" w:fill="D9E2F3" w:themeFill="accent1" w:themeFillTint="33"/>
            <w:tcPrChange w:id="1607" w:author="Greg Hutchins" w:date="2018-12-07T14:01:00Z">
              <w:tcPr>
                <w:tcW w:w="3500" w:type="dxa"/>
                <w:shd w:val="clear" w:color="auto" w:fill="D9E2F3" w:themeFill="accent1" w:themeFillTint="33"/>
              </w:tcPr>
            </w:tcPrChange>
          </w:tcPr>
          <w:p w14:paraId="21FEEBFC" w14:textId="75AC6BB7" w:rsidR="001E68A6" w:rsidRPr="00823E75" w:rsidDel="00957102" w:rsidRDefault="001E68A6" w:rsidP="00900569">
            <w:pPr>
              <w:tabs>
                <w:tab w:val="left" w:pos="1770"/>
              </w:tabs>
              <w:rPr>
                <w:del w:id="1608" w:author="Greg Hutchins" w:date="2018-12-07T14:01:00Z"/>
                <w:rFonts w:cstheme="minorHAnsi"/>
              </w:rPr>
            </w:pPr>
          </w:p>
        </w:tc>
        <w:tc>
          <w:tcPr>
            <w:tcW w:w="1837" w:type="dxa"/>
            <w:shd w:val="clear" w:color="auto" w:fill="D9E2F3" w:themeFill="accent1" w:themeFillTint="33"/>
            <w:tcPrChange w:id="1609" w:author="Greg Hutchins" w:date="2018-12-07T14:01:00Z">
              <w:tcPr>
                <w:tcW w:w="3500" w:type="dxa"/>
                <w:shd w:val="clear" w:color="auto" w:fill="D9E2F3" w:themeFill="accent1" w:themeFillTint="33"/>
              </w:tcPr>
            </w:tcPrChange>
          </w:tcPr>
          <w:p w14:paraId="4BAFEAC7" w14:textId="72AD423D" w:rsidR="001E68A6" w:rsidRPr="00823E75" w:rsidDel="00957102" w:rsidRDefault="001E68A6" w:rsidP="00900569">
            <w:pPr>
              <w:tabs>
                <w:tab w:val="left" w:pos="1770"/>
              </w:tabs>
              <w:rPr>
                <w:del w:id="1610" w:author="Greg Hutchins" w:date="2018-12-07T14:01:00Z"/>
                <w:rFonts w:cstheme="minorHAnsi"/>
              </w:rPr>
            </w:pPr>
          </w:p>
        </w:tc>
        <w:tc>
          <w:tcPr>
            <w:tcW w:w="1830" w:type="dxa"/>
            <w:shd w:val="clear" w:color="auto" w:fill="D9E2F3" w:themeFill="accent1" w:themeFillTint="33"/>
            <w:tcPrChange w:id="1611" w:author="Greg Hutchins" w:date="2018-12-07T14:01:00Z">
              <w:tcPr>
                <w:tcW w:w="3500" w:type="dxa"/>
                <w:shd w:val="clear" w:color="auto" w:fill="D9E2F3" w:themeFill="accent1" w:themeFillTint="33"/>
              </w:tcPr>
            </w:tcPrChange>
          </w:tcPr>
          <w:p w14:paraId="36CEB207" w14:textId="7BD31A9D" w:rsidR="001E68A6" w:rsidRPr="00823E75" w:rsidDel="00957102" w:rsidRDefault="001E68A6" w:rsidP="00900569">
            <w:pPr>
              <w:tabs>
                <w:tab w:val="left" w:pos="1770"/>
              </w:tabs>
              <w:rPr>
                <w:del w:id="1612" w:author="Greg Hutchins" w:date="2018-12-07T14:01:00Z"/>
                <w:rFonts w:cstheme="minorHAnsi"/>
              </w:rPr>
            </w:pPr>
          </w:p>
        </w:tc>
        <w:tc>
          <w:tcPr>
            <w:tcW w:w="1896" w:type="dxa"/>
            <w:shd w:val="clear" w:color="auto" w:fill="D9E2F3" w:themeFill="accent1" w:themeFillTint="33"/>
            <w:tcPrChange w:id="1613" w:author="Greg Hutchins" w:date="2018-12-07T14:01:00Z">
              <w:tcPr>
                <w:tcW w:w="3500" w:type="dxa"/>
                <w:shd w:val="clear" w:color="auto" w:fill="D9E2F3" w:themeFill="accent1" w:themeFillTint="33"/>
              </w:tcPr>
            </w:tcPrChange>
          </w:tcPr>
          <w:p w14:paraId="3290994D" w14:textId="6CB0EDFF" w:rsidR="001E68A6" w:rsidRPr="00823E75" w:rsidDel="00957102" w:rsidRDefault="001E68A6" w:rsidP="00900569">
            <w:pPr>
              <w:tabs>
                <w:tab w:val="left" w:pos="1770"/>
              </w:tabs>
              <w:rPr>
                <w:del w:id="1614" w:author="Greg Hutchins" w:date="2018-12-07T14:01:00Z"/>
                <w:rFonts w:cstheme="minorHAnsi"/>
              </w:rPr>
            </w:pPr>
          </w:p>
        </w:tc>
      </w:tr>
      <w:tr w:rsidR="001E68A6" w:rsidRPr="00CA18EB" w:rsidDel="00957102" w14:paraId="1D9A8655" w14:textId="0EE35F45" w:rsidTr="00957102">
        <w:trPr>
          <w:trHeight w:val="1260"/>
          <w:del w:id="1615" w:author="Greg Hutchins" w:date="2018-12-07T14:01:00Z"/>
          <w:trPrChange w:id="1616" w:author="Greg Hutchins" w:date="2018-12-07T14:01:00Z">
            <w:trPr>
              <w:trHeight w:val="1260"/>
            </w:trPr>
          </w:trPrChange>
        </w:trPr>
        <w:tc>
          <w:tcPr>
            <w:tcW w:w="2012" w:type="dxa"/>
            <w:shd w:val="clear" w:color="auto" w:fill="D9E2F3" w:themeFill="accent1" w:themeFillTint="33"/>
            <w:tcPrChange w:id="1617" w:author="Greg Hutchins" w:date="2018-12-07T14:01:00Z">
              <w:tcPr>
                <w:tcW w:w="3500" w:type="dxa"/>
                <w:shd w:val="clear" w:color="auto" w:fill="D9E2F3" w:themeFill="accent1" w:themeFillTint="33"/>
              </w:tcPr>
            </w:tcPrChange>
          </w:tcPr>
          <w:p w14:paraId="63A3A54B" w14:textId="5D0E1B1D" w:rsidR="001E68A6" w:rsidRPr="00823E75" w:rsidDel="00957102" w:rsidRDefault="001E68A6" w:rsidP="00900569">
            <w:pPr>
              <w:tabs>
                <w:tab w:val="left" w:pos="1770"/>
              </w:tabs>
              <w:rPr>
                <w:del w:id="1618" w:author="Greg Hutchins" w:date="2018-12-07T14:01:00Z"/>
                <w:rFonts w:cstheme="minorHAnsi"/>
              </w:rPr>
            </w:pPr>
          </w:p>
        </w:tc>
        <w:tc>
          <w:tcPr>
            <w:tcW w:w="1775" w:type="dxa"/>
            <w:shd w:val="clear" w:color="auto" w:fill="D9E2F3" w:themeFill="accent1" w:themeFillTint="33"/>
            <w:tcPrChange w:id="1619" w:author="Greg Hutchins" w:date="2018-12-07T14:01:00Z">
              <w:tcPr>
                <w:tcW w:w="3500" w:type="dxa"/>
                <w:shd w:val="clear" w:color="auto" w:fill="D9E2F3" w:themeFill="accent1" w:themeFillTint="33"/>
              </w:tcPr>
            </w:tcPrChange>
          </w:tcPr>
          <w:p w14:paraId="18091400" w14:textId="01330D24" w:rsidR="001E68A6" w:rsidRPr="00823E75" w:rsidDel="00957102" w:rsidRDefault="001E68A6" w:rsidP="00900569">
            <w:pPr>
              <w:tabs>
                <w:tab w:val="left" w:pos="1770"/>
              </w:tabs>
              <w:rPr>
                <w:del w:id="1620" w:author="Greg Hutchins" w:date="2018-12-07T14:01:00Z"/>
                <w:rFonts w:cstheme="minorHAnsi"/>
              </w:rPr>
            </w:pPr>
          </w:p>
        </w:tc>
        <w:tc>
          <w:tcPr>
            <w:tcW w:w="1837" w:type="dxa"/>
            <w:shd w:val="clear" w:color="auto" w:fill="D9E2F3" w:themeFill="accent1" w:themeFillTint="33"/>
            <w:tcPrChange w:id="1621" w:author="Greg Hutchins" w:date="2018-12-07T14:01:00Z">
              <w:tcPr>
                <w:tcW w:w="3500" w:type="dxa"/>
                <w:shd w:val="clear" w:color="auto" w:fill="D9E2F3" w:themeFill="accent1" w:themeFillTint="33"/>
              </w:tcPr>
            </w:tcPrChange>
          </w:tcPr>
          <w:p w14:paraId="2F51111A" w14:textId="1E8BDD3F" w:rsidR="001E68A6" w:rsidRPr="00823E75" w:rsidDel="00957102" w:rsidRDefault="001E68A6" w:rsidP="00900569">
            <w:pPr>
              <w:tabs>
                <w:tab w:val="left" w:pos="1770"/>
              </w:tabs>
              <w:rPr>
                <w:del w:id="1622" w:author="Greg Hutchins" w:date="2018-12-07T14:01:00Z"/>
                <w:rFonts w:cstheme="minorHAnsi"/>
              </w:rPr>
            </w:pPr>
          </w:p>
        </w:tc>
        <w:tc>
          <w:tcPr>
            <w:tcW w:w="1830" w:type="dxa"/>
            <w:shd w:val="clear" w:color="auto" w:fill="D9E2F3" w:themeFill="accent1" w:themeFillTint="33"/>
            <w:tcPrChange w:id="1623" w:author="Greg Hutchins" w:date="2018-12-07T14:01:00Z">
              <w:tcPr>
                <w:tcW w:w="3500" w:type="dxa"/>
                <w:shd w:val="clear" w:color="auto" w:fill="D9E2F3" w:themeFill="accent1" w:themeFillTint="33"/>
              </w:tcPr>
            </w:tcPrChange>
          </w:tcPr>
          <w:p w14:paraId="5409E8C3" w14:textId="76B37215" w:rsidR="001E68A6" w:rsidRPr="00823E75" w:rsidDel="00957102" w:rsidRDefault="001E68A6" w:rsidP="00900569">
            <w:pPr>
              <w:tabs>
                <w:tab w:val="left" w:pos="1770"/>
              </w:tabs>
              <w:rPr>
                <w:del w:id="1624" w:author="Greg Hutchins" w:date="2018-12-07T14:01:00Z"/>
                <w:rFonts w:cstheme="minorHAnsi"/>
              </w:rPr>
            </w:pPr>
          </w:p>
        </w:tc>
        <w:tc>
          <w:tcPr>
            <w:tcW w:w="1896" w:type="dxa"/>
            <w:shd w:val="clear" w:color="auto" w:fill="D9E2F3" w:themeFill="accent1" w:themeFillTint="33"/>
            <w:tcPrChange w:id="1625" w:author="Greg Hutchins" w:date="2018-12-07T14:01:00Z">
              <w:tcPr>
                <w:tcW w:w="3500" w:type="dxa"/>
                <w:shd w:val="clear" w:color="auto" w:fill="D9E2F3" w:themeFill="accent1" w:themeFillTint="33"/>
              </w:tcPr>
            </w:tcPrChange>
          </w:tcPr>
          <w:p w14:paraId="1B336446" w14:textId="5D2C7DCF" w:rsidR="001E68A6" w:rsidRPr="00823E75" w:rsidDel="00957102" w:rsidRDefault="001E68A6" w:rsidP="00900569">
            <w:pPr>
              <w:tabs>
                <w:tab w:val="left" w:pos="1770"/>
              </w:tabs>
              <w:rPr>
                <w:del w:id="1626" w:author="Greg Hutchins" w:date="2018-12-07T14:01:00Z"/>
                <w:rFonts w:cstheme="minorHAnsi"/>
              </w:rPr>
            </w:pPr>
          </w:p>
        </w:tc>
      </w:tr>
      <w:tr w:rsidR="001E68A6" w:rsidRPr="00CA18EB" w:rsidDel="00957102" w14:paraId="542089E9" w14:textId="3ADFE11B" w:rsidTr="00957102">
        <w:trPr>
          <w:trHeight w:val="1260"/>
          <w:del w:id="1627" w:author="Greg Hutchins" w:date="2018-12-07T14:01:00Z"/>
          <w:trPrChange w:id="1628" w:author="Greg Hutchins" w:date="2018-12-07T14:01:00Z">
            <w:trPr>
              <w:trHeight w:val="1260"/>
            </w:trPr>
          </w:trPrChange>
        </w:trPr>
        <w:tc>
          <w:tcPr>
            <w:tcW w:w="2012" w:type="dxa"/>
            <w:shd w:val="clear" w:color="auto" w:fill="D9E2F3" w:themeFill="accent1" w:themeFillTint="33"/>
            <w:tcPrChange w:id="1629" w:author="Greg Hutchins" w:date="2018-12-07T14:01:00Z">
              <w:tcPr>
                <w:tcW w:w="3500" w:type="dxa"/>
                <w:shd w:val="clear" w:color="auto" w:fill="D9E2F3" w:themeFill="accent1" w:themeFillTint="33"/>
              </w:tcPr>
            </w:tcPrChange>
          </w:tcPr>
          <w:p w14:paraId="2AF8C5D7" w14:textId="43CA9137" w:rsidR="001E68A6" w:rsidRPr="00823E75" w:rsidDel="00957102" w:rsidRDefault="001E68A6" w:rsidP="00900569">
            <w:pPr>
              <w:tabs>
                <w:tab w:val="left" w:pos="1770"/>
              </w:tabs>
              <w:rPr>
                <w:del w:id="1630" w:author="Greg Hutchins" w:date="2018-12-07T14:01:00Z"/>
                <w:rFonts w:cstheme="minorHAnsi"/>
              </w:rPr>
            </w:pPr>
          </w:p>
        </w:tc>
        <w:tc>
          <w:tcPr>
            <w:tcW w:w="1775" w:type="dxa"/>
            <w:shd w:val="clear" w:color="auto" w:fill="D9E2F3" w:themeFill="accent1" w:themeFillTint="33"/>
            <w:tcPrChange w:id="1631" w:author="Greg Hutchins" w:date="2018-12-07T14:01:00Z">
              <w:tcPr>
                <w:tcW w:w="3500" w:type="dxa"/>
                <w:shd w:val="clear" w:color="auto" w:fill="D9E2F3" w:themeFill="accent1" w:themeFillTint="33"/>
              </w:tcPr>
            </w:tcPrChange>
          </w:tcPr>
          <w:p w14:paraId="24CA81FA" w14:textId="4D31B8D5" w:rsidR="001E68A6" w:rsidRPr="00823E75" w:rsidDel="00957102" w:rsidRDefault="001E68A6" w:rsidP="00900569">
            <w:pPr>
              <w:tabs>
                <w:tab w:val="left" w:pos="1770"/>
              </w:tabs>
              <w:rPr>
                <w:del w:id="1632" w:author="Greg Hutchins" w:date="2018-12-07T14:01:00Z"/>
                <w:rFonts w:cstheme="minorHAnsi"/>
              </w:rPr>
            </w:pPr>
          </w:p>
        </w:tc>
        <w:tc>
          <w:tcPr>
            <w:tcW w:w="1837" w:type="dxa"/>
            <w:shd w:val="clear" w:color="auto" w:fill="D9E2F3" w:themeFill="accent1" w:themeFillTint="33"/>
            <w:tcPrChange w:id="1633" w:author="Greg Hutchins" w:date="2018-12-07T14:01:00Z">
              <w:tcPr>
                <w:tcW w:w="3500" w:type="dxa"/>
                <w:shd w:val="clear" w:color="auto" w:fill="D9E2F3" w:themeFill="accent1" w:themeFillTint="33"/>
              </w:tcPr>
            </w:tcPrChange>
          </w:tcPr>
          <w:p w14:paraId="07E9287E" w14:textId="078C92A8" w:rsidR="001E68A6" w:rsidRPr="00823E75" w:rsidDel="00957102" w:rsidRDefault="001E68A6" w:rsidP="00900569">
            <w:pPr>
              <w:tabs>
                <w:tab w:val="left" w:pos="1770"/>
              </w:tabs>
              <w:rPr>
                <w:del w:id="1634" w:author="Greg Hutchins" w:date="2018-12-07T14:01:00Z"/>
                <w:rFonts w:cstheme="minorHAnsi"/>
              </w:rPr>
            </w:pPr>
          </w:p>
        </w:tc>
        <w:tc>
          <w:tcPr>
            <w:tcW w:w="1830" w:type="dxa"/>
            <w:shd w:val="clear" w:color="auto" w:fill="D9E2F3" w:themeFill="accent1" w:themeFillTint="33"/>
            <w:tcPrChange w:id="1635" w:author="Greg Hutchins" w:date="2018-12-07T14:01:00Z">
              <w:tcPr>
                <w:tcW w:w="3500" w:type="dxa"/>
                <w:shd w:val="clear" w:color="auto" w:fill="D9E2F3" w:themeFill="accent1" w:themeFillTint="33"/>
              </w:tcPr>
            </w:tcPrChange>
          </w:tcPr>
          <w:p w14:paraId="16C326FE" w14:textId="36E2F140" w:rsidR="001E68A6" w:rsidRPr="00823E75" w:rsidDel="00957102" w:rsidRDefault="001E68A6" w:rsidP="00900569">
            <w:pPr>
              <w:tabs>
                <w:tab w:val="left" w:pos="1770"/>
              </w:tabs>
              <w:rPr>
                <w:del w:id="1636" w:author="Greg Hutchins" w:date="2018-12-07T14:01:00Z"/>
                <w:rFonts w:cstheme="minorHAnsi"/>
              </w:rPr>
            </w:pPr>
          </w:p>
        </w:tc>
        <w:tc>
          <w:tcPr>
            <w:tcW w:w="1896" w:type="dxa"/>
            <w:shd w:val="clear" w:color="auto" w:fill="D9E2F3" w:themeFill="accent1" w:themeFillTint="33"/>
            <w:tcPrChange w:id="1637" w:author="Greg Hutchins" w:date="2018-12-07T14:01:00Z">
              <w:tcPr>
                <w:tcW w:w="3500" w:type="dxa"/>
                <w:shd w:val="clear" w:color="auto" w:fill="D9E2F3" w:themeFill="accent1" w:themeFillTint="33"/>
              </w:tcPr>
            </w:tcPrChange>
          </w:tcPr>
          <w:p w14:paraId="57BBA11C" w14:textId="3B4E0342" w:rsidR="001E68A6" w:rsidRPr="00823E75" w:rsidDel="00957102" w:rsidRDefault="001E68A6" w:rsidP="00900569">
            <w:pPr>
              <w:tabs>
                <w:tab w:val="left" w:pos="1770"/>
              </w:tabs>
              <w:rPr>
                <w:del w:id="1638" w:author="Greg Hutchins" w:date="2018-12-07T14:01:00Z"/>
                <w:rFonts w:cstheme="minorHAnsi"/>
              </w:rPr>
            </w:pPr>
          </w:p>
        </w:tc>
      </w:tr>
      <w:tr w:rsidR="001E68A6" w:rsidRPr="00CA18EB" w:rsidDel="00957102" w14:paraId="729F5F63" w14:textId="3E78B9FD" w:rsidTr="00957102">
        <w:trPr>
          <w:trHeight w:val="1260"/>
          <w:del w:id="1639" w:author="Greg Hutchins" w:date="2018-12-07T14:01:00Z"/>
          <w:trPrChange w:id="1640" w:author="Greg Hutchins" w:date="2018-12-07T14:01:00Z">
            <w:trPr>
              <w:trHeight w:val="1260"/>
            </w:trPr>
          </w:trPrChange>
        </w:trPr>
        <w:tc>
          <w:tcPr>
            <w:tcW w:w="2012" w:type="dxa"/>
            <w:shd w:val="clear" w:color="auto" w:fill="D9E2F3" w:themeFill="accent1" w:themeFillTint="33"/>
            <w:tcPrChange w:id="1641" w:author="Greg Hutchins" w:date="2018-12-07T14:01:00Z">
              <w:tcPr>
                <w:tcW w:w="3500" w:type="dxa"/>
                <w:shd w:val="clear" w:color="auto" w:fill="D9E2F3" w:themeFill="accent1" w:themeFillTint="33"/>
              </w:tcPr>
            </w:tcPrChange>
          </w:tcPr>
          <w:p w14:paraId="2D272B99" w14:textId="39CB9264" w:rsidR="001E68A6" w:rsidRPr="00823E75" w:rsidDel="00957102" w:rsidRDefault="001E68A6" w:rsidP="00900569">
            <w:pPr>
              <w:tabs>
                <w:tab w:val="left" w:pos="1770"/>
              </w:tabs>
              <w:rPr>
                <w:del w:id="1642" w:author="Greg Hutchins" w:date="2018-12-07T14:01:00Z"/>
                <w:rFonts w:cstheme="minorHAnsi"/>
              </w:rPr>
            </w:pPr>
          </w:p>
        </w:tc>
        <w:tc>
          <w:tcPr>
            <w:tcW w:w="1775" w:type="dxa"/>
            <w:shd w:val="clear" w:color="auto" w:fill="D9E2F3" w:themeFill="accent1" w:themeFillTint="33"/>
            <w:tcPrChange w:id="1643" w:author="Greg Hutchins" w:date="2018-12-07T14:01:00Z">
              <w:tcPr>
                <w:tcW w:w="3500" w:type="dxa"/>
                <w:shd w:val="clear" w:color="auto" w:fill="D9E2F3" w:themeFill="accent1" w:themeFillTint="33"/>
              </w:tcPr>
            </w:tcPrChange>
          </w:tcPr>
          <w:p w14:paraId="52C04A19" w14:textId="51BBC80A" w:rsidR="001E68A6" w:rsidRPr="00823E75" w:rsidDel="00957102" w:rsidRDefault="001E68A6" w:rsidP="00900569">
            <w:pPr>
              <w:tabs>
                <w:tab w:val="left" w:pos="1770"/>
              </w:tabs>
              <w:rPr>
                <w:del w:id="1644" w:author="Greg Hutchins" w:date="2018-12-07T14:01:00Z"/>
                <w:rFonts w:cstheme="minorHAnsi"/>
              </w:rPr>
            </w:pPr>
          </w:p>
        </w:tc>
        <w:tc>
          <w:tcPr>
            <w:tcW w:w="1837" w:type="dxa"/>
            <w:shd w:val="clear" w:color="auto" w:fill="D9E2F3" w:themeFill="accent1" w:themeFillTint="33"/>
            <w:tcPrChange w:id="1645" w:author="Greg Hutchins" w:date="2018-12-07T14:01:00Z">
              <w:tcPr>
                <w:tcW w:w="3500" w:type="dxa"/>
                <w:shd w:val="clear" w:color="auto" w:fill="D9E2F3" w:themeFill="accent1" w:themeFillTint="33"/>
              </w:tcPr>
            </w:tcPrChange>
          </w:tcPr>
          <w:p w14:paraId="35E77FCB" w14:textId="2BF60CF0" w:rsidR="001E68A6" w:rsidRPr="00823E75" w:rsidDel="00957102" w:rsidRDefault="001E68A6" w:rsidP="00900569">
            <w:pPr>
              <w:tabs>
                <w:tab w:val="left" w:pos="1770"/>
              </w:tabs>
              <w:rPr>
                <w:del w:id="1646" w:author="Greg Hutchins" w:date="2018-12-07T14:01:00Z"/>
                <w:rFonts w:cstheme="minorHAnsi"/>
              </w:rPr>
            </w:pPr>
          </w:p>
        </w:tc>
        <w:tc>
          <w:tcPr>
            <w:tcW w:w="1830" w:type="dxa"/>
            <w:shd w:val="clear" w:color="auto" w:fill="D9E2F3" w:themeFill="accent1" w:themeFillTint="33"/>
            <w:tcPrChange w:id="1647" w:author="Greg Hutchins" w:date="2018-12-07T14:01:00Z">
              <w:tcPr>
                <w:tcW w:w="3500" w:type="dxa"/>
                <w:shd w:val="clear" w:color="auto" w:fill="D9E2F3" w:themeFill="accent1" w:themeFillTint="33"/>
              </w:tcPr>
            </w:tcPrChange>
          </w:tcPr>
          <w:p w14:paraId="0D1E5901" w14:textId="195B1CD8" w:rsidR="001E68A6" w:rsidRPr="00823E75" w:rsidDel="00957102" w:rsidRDefault="001E68A6" w:rsidP="00900569">
            <w:pPr>
              <w:tabs>
                <w:tab w:val="left" w:pos="1770"/>
              </w:tabs>
              <w:rPr>
                <w:del w:id="1648" w:author="Greg Hutchins" w:date="2018-12-07T14:01:00Z"/>
                <w:rFonts w:cstheme="minorHAnsi"/>
              </w:rPr>
            </w:pPr>
          </w:p>
        </w:tc>
        <w:tc>
          <w:tcPr>
            <w:tcW w:w="1896" w:type="dxa"/>
            <w:shd w:val="clear" w:color="auto" w:fill="D9E2F3" w:themeFill="accent1" w:themeFillTint="33"/>
            <w:tcPrChange w:id="1649" w:author="Greg Hutchins" w:date="2018-12-07T14:01:00Z">
              <w:tcPr>
                <w:tcW w:w="3500" w:type="dxa"/>
                <w:shd w:val="clear" w:color="auto" w:fill="D9E2F3" w:themeFill="accent1" w:themeFillTint="33"/>
              </w:tcPr>
            </w:tcPrChange>
          </w:tcPr>
          <w:p w14:paraId="60492F10" w14:textId="576E5326" w:rsidR="001E68A6" w:rsidRPr="00823E75" w:rsidDel="00957102" w:rsidRDefault="001E68A6" w:rsidP="00900569">
            <w:pPr>
              <w:tabs>
                <w:tab w:val="left" w:pos="1770"/>
              </w:tabs>
              <w:rPr>
                <w:del w:id="1650" w:author="Greg Hutchins" w:date="2018-12-07T14:01:00Z"/>
                <w:rFonts w:cstheme="minorHAnsi"/>
              </w:rPr>
            </w:pPr>
          </w:p>
        </w:tc>
      </w:tr>
      <w:tr w:rsidR="001E68A6" w:rsidRPr="00CA18EB" w:rsidDel="00957102" w14:paraId="1BBA3A6D" w14:textId="406D197F" w:rsidTr="00957102">
        <w:trPr>
          <w:trHeight w:val="1260"/>
          <w:del w:id="1651" w:author="Greg Hutchins" w:date="2018-12-07T14:01:00Z"/>
          <w:trPrChange w:id="1652" w:author="Greg Hutchins" w:date="2018-12-07T14:01:00Z">
            <w:trPr>
              <w:trHeight w:val="1260"/>
            </w:trPr>
          </w:trPrChange>
        </w:trPr>
        <w:tc>
          <w:tcPr>
            <w:tcW w:w="2012" w:type="dxa"/>
            <w:shd w:val="clear" w:color="auto" w:fill="D9E2F3" w:themeFill="accent1" w:themeFillTint="33"/>
            <w:tcPrChange w:id="1653" w:author="Greg Hutchins" w:date="2018-12-07T14:01:00Z">
              <w:tcPr>
                <w:tcW w:w="3500" w:type="dxa"/>
                <w:shd w:val="clear" w:color="auto" w:fill="D9E2F3" w:themeFill="accent1" w:themeFillTint="33"/>
              </w:tcPr>
            </w:tcPrChange>
          </w:tcPr>
          <w:p w14:paraId="111464D1" w14:textId="3883E8F1" w:rsidR="001E68A6" w:rsidRPr="00823E75" w:rsidDel="00957102" w:rsidRDefault="001E68A6" w:rsidP="00900569">
            <w:pPr>
              <w:tabs>
                <w:tab w:val="left" w:pos="1770"/>
              </w:tabs>
              <w:rPr>
                <w:del w:id="1654" w:author="Greg Hutchins" w:date="2018-12-07T14:01:00Z"/>
                <w:rFonts w:cstheme="minorHAnsi"/>
              </w:rPr>
            </w:pPr>
          </w:p>
        </w:tc>
        <w:tc>
          <w:tcPr>
            <w:tcW w:w="1775" w:type="dxa"/>
            <w:shd w:val="clear" w:color="auto" w:fill="D9E2F3" w:themeFill="accent1" w:themeFillTint="33"/>
            <w:tcPrChange w:id="1655" w:author="Greg Hutchins" w:date="2018-12-07T14:01:00Z">
              <w:tcPr>
                <w:tcW w:w="3500" w:type="dxa"/>
                <w:shd w:val="clear" w:color="auto" w:fill="D9E2F3" w:themeFill="accent1" w:themeFillTint="33"/>
              </w:tcPr>
            </w:tcPrChange>
          </w:tcPr>
          <w:p w14:paraId="566C5308" w14:textId="378C2AB6" w:rsidR="001E68A6" w:rsidRPr="00823E75" w:rsidDel="00957102" w:rsidRDefault="001E68A6" w:rsidP="00900569">
            <w:pPr>
              <w:tabs>
                <w:tab w:val="left" w:pos="1770"/>
              </w:tabs>
              <w:rPr>
                <w:del w:id="1656" w:author="Greg Hutchins" w:date="2018-12-07T14:01:00Z"/>
                <w:rFonts w:cstheme="minorHAnsi"/>
              </w:rPr>
            </w:pPr>
          </w:p>
        </w:tc>
        <w:tc>
          <w:tcPr>
            <w:tcW w:w="1837" w:type="dxa"/>
            <w:shd w:val="clear" w:color="auto" w:fill="D9E2F3" w:themeFill="accent1" w:themeFillTint="33"/>
            <w:tcPrChange w:id="1657" w:author="Greg Hutchins" w:date="2018-12-07T14:01:00Z">
              <w:tcPr>
                <w:tcW w:w="3500" w:type="dxa"/>
                <w:shd w:val="clear" w:color="auto" w:fill="D9E2F3" w:themeFill="accent1" w:themeFillTint="33"/>
              </w:tcPr>
            </w:tcPrChange>
          </w:tcPr>
          <w:p w14:paraId="14BA4116" w14:textId="174F54B2" w:rsidR="001E68A6" w:rsidRPr="00823E75" w:rsidDel="00957102" w:rsidRDefault="001E68A6" w:rsidP="00900569">
            <w:pPr>
              <w:tabs>
                <w:tab w:val="left" w:pos="1770"/>
              </w:tabs>
              <w:rPr>
                <w:del w:id="1658" w:author="Greg Hutchins" w:date="2018-12-07T14:01:00Z"/>
                <w:rFonts w:cstheme="minorHAnsi"/>
              </w:rPr>
            </w:pPr>
          </w:p>
        </w:tc>
        <w:tc>
          <w:tcPr>
            <w:tcW w:w="1830" w:type="dxa"/>
            <w:shd w:val="clear" w:color="auto" w:fill="D9E2F3" w:themeFill="accent1" w:themeFillTint="33"/>
            <w:tcPrChange w:id="1659" w:author="Greg Hutchins" w:date="2018-12-07T14:01:00Z">
              <w:tcPr>
                <w:tcW w:w="3500" w:type="dxa"/>
                <w:shd w:val="clear" w:color="auto" w:fill="D9E2F3" w:themeFill="accent1" w:themeFillTint="33"/>
              </w:tcPr>
            </w:tcPrChange>
          </w:tcPr>
          <w:p w14:paraId="485FA10A" w14:textId="5970FC91" w:rsidR="001E68A6" w:rsidRPr="00823E75" w:rsidDel="00957102" w:rsidRDefault="001E68A6" w:rsidP="00900569">
            <w:pPr>
              <w:tabs>
                <w:tab w:val="left" w:pos="1770"/>
              </w:tabs>
              <w:rPr>
                <w:del w:id="1660" w:author="Greg Hutchins" w:date="2018-12-07T14:01:00Z"/>
                <w:rFonts w:cstheme="minorHAnsi"/>
              </w:rPr>
            </w:pPr>
          </w:p>
        </w:tc>
        <w:tc>
          <w:tcPr>
            <w:tcW w:w="1896" w:type="dxa"/>
            <w:shd w:val="clear" w:color="auto" w:fill="D9E2F3" w:themeFill="accent1" w:themeFillTint="33"/>
            <w:tcPrChange w:id="1661" w:author="Greg Hutchins" w:date="2018-12-07T14:01:00Z">
              <w:tcPr>
                <w:tcW w:w="3500" w:type="dxa"/>
                <w:shd w:val="clear" w:color="auto" w:fill="D9E2F3" w:themeFill="accent1" w:themeFillTint="33"/>
              </w:tcPr>
            </w:tcPrChange>
          </w:tcPr>
          <w:p w14:paraId="17B1D161" w14:textId="5E962097" w:rsidR="001E68A6" w:rsidRPr="00823E75" w:rsidDel="00957102" w:rsidRDefault="001E68A6" w:rsidP="00900569">
            <w:pPr>
              <w:tabs>
                <w:tab w:val="left" w:pos="1770"/>
              </w:tabs>
              <w:rPr>
                <w:del w:id="1662" w:author="Greg Hutchins" w:date="2018-12-07T14:01:00Z"/>
                <w:rFonts w:cstheme="minorHAnsi"/>
              </w:rPr>
            </w:pPr>
          </w:p>
        </w:tc>
      </w:tr>
      <w:tr w:rsidR="001E68A6" w:rsidRPr="00CA18EB" w:rsidDel="00957102" w14:paraId="001F958E" w14:textId="215C2108" w:rsidTr="00957102">
        <w:trPr>
          <w:trHeight w:val="1260"/>
          <w:del w:id="1663" w:author="Greg Hutchins" w:date="2018-12-07T14:01:00Z"/>
          <w:trPrChange w:id="1664" w:author="Greg Hutchins" w:date="2018-12-07T14:01:00Z">
            <w:trPr>
              <w:trHeight w:val="1260"/>
            </w:trPr>
          </w:trPrChange>
        </w:trPr>
        <w:tc>
          <w:tcPr>
            <w:tcW w:w="2012" w:type="dxa"/>
            <w:shd w:val="clear" w:color="auto" w:fill="D9E2F3" w:themeFill="accent1" w:themeFillTint="33"/>
            <w:tcPrChange w:id="1665" w:author="Greg Hutchins" w:date="2018-12-07T14:01:00Z">
              <w:tcPr>
                <w:tcW w:w="3500" w:type="dxa"/>
                <w:shd w:val="clear" w:color="auto" w:fill="D9E2F3" w:themeFill="accent1" w:themeFillTint="33"/>
              </w:tcPr>
            </w:tcPrChange>
          </w:tcPr>
          <w:p w14:paraId="5A0C2D8F" w14:textId="3477F268" w:rsidR="001E68A6" w:rsidRPr="00823E75" w:rsidDel="00957102" w:rsidRDefault="001E68A6" w:rsidP="00900569">
            <w:pPr>
              <w:tabs>
                <w:tab w:val="left" w:pos="1770"/>
              </w:tabs>
              <w:rPr>
                <w:del w:id="1666" w:author="Greg Hutchins" w:date="2018-12-07T14:01:00Z"/>
                <w:rFonts w:cstheme="minorHAnsi"/>
              </w:rPr>
            </w:pPr>
          </w:p>
        </w:tc>
        <w:tc>
          <w:tcPr>
            <w:tcW w:w="1775" w:type="dxa"/>
            <w:shd w:val="clear" w:color="auto" w:fill="D9E2F3" w:themeFill="accent1" w:themeFillTint="33"/>
            <w:tcPrChange w:id="1667" w:author="Greg Hutchins" w:date="2018-12-07T14:01:00Z">
              <w:tcPr>
                <w:tcW w:w="3500" w:type="dxa"/>
                <w:shd w:val="clear" w:color="auto" w:fill="D9E2F3" w:themeFill="accent1" w:themeFillTint="33"/>
              </w:tcPr>
            </w:tcPrChange>
          </w:tcPr>
          <w:p w14:paraId="203CB446" w14:textId="789B4E61" w:rsidR="001E68A6" w:rsidRPr="00823E75" w:rsidDel="00957102" w:rsidRDefault="001E68A6" w:rsidP="00900569">
            <w:pPr>
              <w:tabs>
                <w:tab w:val="left" w:pos="1770"/>
              </w:tabs>
              <w:rPr>
                <w:del w:id="1668" w:author="Greg Hutchins" w:date="2018-12-07T14:01:00Z"/>
                <w:rFonts w:cstheme="minorHAnsi"/>
              </w:rPr>
            </w:pPr>
          </w:p>
        </w:tc>
        <w:tc>
          <w:tcPr>
            <w:tcW w:w="1837" w:type="dxa"/>
            <w:shd w:val="clear" w:color="auto" w:fill="D9E2F3" w:themeFill="accent1" w:themeFillTint="33"/>
            <w:tcPrChange w:id="1669" w:author="Greg Hutchins" w:date="2018-12-07T14:01:00Z">
              <w:tcPr>
                <w:tcW w:w="3500" w:type="dxa"/>
                <w:shd w:val="clear" w:color="auto" w:fill="D9E2F3" w:themeFill="accent1" w:themeFillTint="33"/>
              </w:tcPr>
            </w:tcPrChange>
          </w:tcPr>
          <w:p w14:paraId="53DC956E" w14:textId="791ACDD4" w:rsidR="001E68A6" w:rsidRPr="00823E75" w:rsidDel="00957102" w:rsidRDefault="001E68A6" w:rsidP="00900569">
            <w:pPr>
              <w:tabs>
                <w:tab w:val="left" w:pos="1770"/>
              </w:tabs>
              <w:rPr>
                <w:del w:id="1670" w:author="Greg Hutchins" w:date="2018-12-07T14:01:00Z"/>
                <w:rFonts w:cstheme="minorHAnsi"/>
              </w:rPr>
            </w:pPr>
          </w:p>
        </w:tc>
        <w:tc>
          <w:tcPr>
            <w:tcW w:w="1830" w:type="dxa"/>
            <w:shd w:val="clear" w:color="auto" w:fill="D9E2F3" w:themeFill="accent1" w:themeFillTint="33"/>
            <w:tcPrChange w:id="1671" w:author="Greg Hutchins" w:date="2018-12-07T14:01:00Z">
              <w:tcPr>
                <w:tcW w:w="3500" w:type="dxa"/>
                <w:shd w:val="clear" w:color="auto" w:fill="D9E2F3" w:themeFill="accent1" w:themeFillTint="33"/>
              </w:tcPr>
            </w:tcPrChange>
          </w:tcPr>
          <w:p w14:paraId="505D790C" w14:textId="1457421E" w:rsidR="001E68A6" w:rsidRPr="00823E75" w:rsidDel="00957102" w:rsidRDefault="001E68A6" w:rsidP="00900569">
            <w:pPr>
              <w:tabs>
                <w:tab w:val="left" w:pos="1770"/>
              </w:tabs>
              <w:rPr>
                <w:del w:id="1672" w:author="Greg Hutchins" w:date="2018-12-07T14:01:00Z"/>
                <w:rFonts w:cstheme="minorHAnsi"/>
              </w:rPr>
            </w:pPr>
          </w:p>
        </w:tc>
        <w:tc>
          <w:tcPr>
            <w:tcW w:w="1896" w:type="dxa"/>
            <w:shd w:val="clear" w:color="auto" w:fill="D9E2F3" w:themeFill="accent1" w:themeFillTint="33"/>
            <w:tcPrChange w:id="1673" w:author="Greg Hutchins" w:date="2018-12-07T14:01:00Z">
              <w:tcPr>
                <w:tcW w:w="3500" w:type="dxa"/>
                <w:shd w:val="clear" w:color="auto" w:fill="D9E2F3" w:themeFill="accent1" w:themeFillTint="33"/>
              </w:tcPr>
            </w:tcPrChange>
          </w:tcPr>
          <w:p w14:paraId="2CF9A444" w14:textId="7290355D" w:rsidR="001E68A6" w:rsidRPr="00900569" w:rsidDel="00957102" w:rsidRDefault="001E68A6">
            <w:pPr>
              <w:tabs>
                <w:tab w:val="left" w:pos="1770"/>
              </w:tabs>
              <w:jc w:val="center"/>
              <w:rPr>
                <w:del w:id="1674" w:author="Greg Hutchins" w:date="2018-12-07T14:01:00Z"/>
                <w:rFonts w:cstheme="minorHAnsi"/>
                <w:u w:val="double"/>
              </w:rPr>
              <w:pPrChange w:id="1675" w:author="Greg Hutchins" w:date="2018-12-07T11:43:00Z">
                <w:pPr>
                  <w:tabs>
                    <w:tab w:val="left" w:pos="1770"/>
                  </w:tabs>
                </w:pPr>
              </w:pPrChange>
            </w:pPr>
          </w:p>
        </w:tc>
      </w:tr>
    </w:tbl>
    <w:p w14:paraId="09BADFD7" w14:textId="657005A3" w:rsidR="00222CBB" w:rsidDel="006D09E9" w:rsidRDefault="00222CBB" w:rsidP="00324CD0">
      <w:pPr>
        <w:widowControl w:val="0"/>
        <w:pBdr>
          <w:top w:val="nil"/>
          <w:left w:val="nil"/>
          <w:bottom w:val="nil"/>
          <w:right w:val="nil"/>
          <w:between w:val="nil"/>
        </w:pBdr>
        <w:spacing w:after="0" w:line="240" w:lineRule="auto"/>
        <w:rPr>
          <w:ins w:id="1676" w:author="Greg" w:date="2018-12-08T11:52:00Z"/>
          <w:del w:id="1677" w:author="Greg Hutchins" w:date="2018-12-09T16:22:00Z"/>
          <w:rFonts w:cstheme="minorHAnsi"/>
        </w:rPr>
      </w:pPr>
    </w:p>
    <w:p w14:paraId="6B11FEA0" w14:textId="7A092C59" w:rsidR="00324CD0" w:rsidRDefault="00324CD0" w:rsidP="00324CD0">
      <w:pPr>
        <w:widowControl w:val="0"/>
        <w:pBdr>
          <w:top w:val="nil"/>
          <w:left w:val="nil"/>
          <w:bottom w:val="nil"/>
          <w:right w:val="nil"/>
          <w:between w:val="nil"/>
        </w:pBdr>
        <w:spacing w:after="0" w:line="240" w:lineRule="auto"/>
        <w:rPr>
          <w:ins w:id="1678" w:author="Greg Hutchins" w:date="2018-12-07T14:09:00Z"/>
          <w:rFonts w:cstheme="minorHAnsi"/>
        </w:rPr>
      </w:pPr>
      <w:ins w:id="1679" w:author="Greg Hutchins" w:date="2018-12-07T14:05:00Z">
        <w:r>
          <w:rPr>
            <w:rFonts w:cstheme="minorHAnsi"/>
          </w:rPr>
          <w:t xml:space="preserve">In assessing the risks and assigning their risk scores the </w:t>
        </w:r>
      </w:ins>
      <w:ins w:id="1680" w:author="Greg Hutchins" w:date="2018-12-07T14:06:00Z">
        <w:r>
          <w:rPr>
            <w:rFonts w:cstheme="minorHAnsi"/>
          </w:rPr>
          <w:t xml:space="preserve">team </w:t>
        </w:r>
      </w:ins>
      <w:ins w:id="1681" w:author="Greg Hutchins" w:date="2018-12-07T14:05:00Z">
        <w:r>
          <w:rPr>
            <w:rFonts w:cstheme="minorHAnsi"/>
          </w:rPr>
          <w:t>next determine</w:t>
        </w:r>
      </w:ins>
      <w:ins w:id="1682" w:author="Greg Hutchins" w:date="2018-12-07T14:06:00Z">
        <w:r>
          <w:rPr>
            <w:rFonts w:cstheme="minorHAnsi"/>
          </w:rPr>
          <w:t>d</w:t>
        </w:r>
      </w:ins>
      <w:ins w:id="1683" w:author="Greg Hutchins" w:date="2018-12-07T14:05:00Z">
        <w:r>
          <w:rPr>
            <w:rFonts w:cstheme="minorHAnsi"/>
          </w:rPr>
          <w:t xml:space="preserve"> the </w:t>
        </w:r>
      </w:ins>
      <w:ins w:id="1684" w:author="Greg Hutchins" w:date="2018-12-07T14:06:00Z">
        <w:r>
          <w:rPr>
            <w:rFonts w:cstheme="minorHAnsi"/>
          </w:rPr>
          <w:t xml:space="preserve">potential for impact and magnitude if the events were to occur. </w:t>
        </w:r>
      </w:ins>
      <w:ins w:id="1685" w:author="Greg Hutchins" w:date="2018-12-07T14:08:00Z">
        <w:r>
          <w:rPr>
            <w:rFonts w:cstheme="minorHAnsi"/>
          </w:rPr>
          <w:t xml:space="preserve">Along with assessing the probability the team </w:t>
        </w:r>
      </w:ins>
      <w:ins w:id="1686" w:author="Greg Hutchins" w:date="2018-12-07T14:09:00Z">
        <w:r>
          <w:rPr>
            <w:rFonts w:cstheme="minorHAnsi"/>
          </w:rPr>
          <w:t xml:space="preserve">identified the amount required to have on hand within the budget reserve. </w:t>
        </w:r>
      </w:ins>
      <w:ins w:id="1687" w:author="Greg Hutchins" w:date="2018-12-07T14:06:00Z">
        <w:r>
          <w:rPr>
            <w:rFonts w:cstheme="minorHAnsi"/>
          </w:rPr>
          <w:t>This informati</w:t>
        </w:r>
      </w:ins>
      <w:ins w:id="1688" w:author="Greg Hutchins" w:date="2018-12-07T14:07:00Z">
        <w:r>
          <w:rPr>
            <w:rFonts w:cstheme="minorHAnsi"/>
          </w:rPr>
          <w:t>on along with the work package where the event would take pla</w:t>
        </w:r>
      </w:ins>
      <w:ins w:id="1689" w:author="Greg Hutchins" w:date="2018-12-07T14:08:00Z">
        <w:r>
          <w:rPr>
            <w:rFonts w:cstheme="minorHAnsi"/>
          </w:rPr>
          <w:t xml:space="preserve">ce </w:t>
        </w:r>
      </w:ins>
      <w:ins w:id="1690" w:author="Greg Hutchins" w:date="2018-12-07T14:09:00Z">
        <w:r>
          <w:rPr>
            <w:rFonts w:cstheme="minorHAnsi"/>
          </w:rPr>
          <w:t xml:space="preserve">may be found in the table below. </w:t>
        </w:r>
      </w:ins>
    </w:p>
    <w:p w14:paraId="4FE8ECA9" w14:textId="77777777" w:rsidR="00324CD0" w:rsidRDefault="00324CD0" w:rsidP="00324CD0">
      <w:pPr>
        <w:widowControl w:val="0"/>
        <w:pBdr>
          <w:top w:val="nil"/>
          <w:left w:val="nil"/>
          <w:bottom w:val="nil"/>
          <w:right w:val="nil"/>
          <w:between w:val="nil"/>
        </w:pBdr>
        <w:spacing w:after="0" w:line="240" w:lineRule="auto"/>
        <w:rPr>
          <w:ins w:id="1691" w:author="Greg Hutchins" w:date="2018-12-07T14:09:00Z"/>
          <w:rFonts w:cstheme="minorHAnsi"/>
        </w:rPr>
      </w:pPr>
    </w:p>
    <w:p w14:paraId="5E47EF41" w14:textId="765D198B" w:rsidR="00823E75" w:rsidRPr="00821277" w:rsidRDefault="00324CD0" w:rsidP="00324CD0">
      <w:pPr>
        <w:widowControl w:val="0"/>
        <w:pBdr>
          <w:top w:val="nil"/>
          <w:left w:val="nil"/>
          <w:bottom w:val="nil"/>
          <w:right w:val="nil"/>
          <w:between w:val="nil"/>
        </w:pBdr>
        <w:spacing w:after="0" w:line="240" w:lineRule="auto"/>
        <w:jc w:val="center"/>
        <w:rPr>
          <w:ins w:id="1692" w:author="Greg Hutchins" w:date="2018-12-07T14:10:00Z"/>
          <w:rFonts w:cstheme="minorHAnsi"/>
          <w:i/>
          <w:rPrChange w:id="1693" w:author="Greg Hutchins" w:date="2018-12-09T16:02:00Z">
            <w:rPr>
              <w:ins w:id="1694" w:author="Greg Hutchins" w:date="2018-12-07T14:10:00Z"/>
              <w:rFonts w:cstheme="minorHAnsi"/>
            </w:rPr>
          </w:rPrChange>
        </w:rPr>
      </w:pPr>
      <w:ins w:id="1695" w:author="Greg Hutchins" w:date="2018-12-07T14:09:00Z">
        <w:r w:rsidRPr="00821277">
          <w:rPr>
            <w:rFonts w:cstheme="minorHAnsi"/>
            <w:b/>
            <w:i/>
            <w:rPrChange w:id="1696" w:author="Greg Hutchins" w:date="2018-12-09T16:02:00Z">
              <w:rPr>
                <w:rFonts w:cstheme="minorHAnsi"/>
              </w:rPr>
            </w:rPrChange>
          </w:rPr>
          <w:t xml:space="preserve">Table </w:t>
        </w:r>
      </w:ins>
      <w:ins w:id="1697" w:author="Greg Hutchins" w:date="2018-12-09T16:02:00Z">
        <w:r w:rsidR="00821277" w:rsidRPr="00821277">
          <w:rPr>
            <w:rFonts w:cstheme="minorHAnsi"/>
            <w:b/>
            <w:i/>
            <w:rPrChange w:id="1698" w:author="Greg Hutchins" w:date="2018-12-09T16:02:00Z">
              <w:rPr>
                <w:rFonts w:cstheme="minorHAnsi"/>
                <w:b/>
              </w:rPr>
            </w:rPrChange>
          </w:rPr>
          <w:t>4</w:t>
        </w:r>
      </w:ins>
      <w:ins w:id="1699" w:author="Greg Hutchins" w:date="2018-12-07T14:09:00Z">
        <w:r w:rsidRPr="00821277">
          <w:rPr>
            <w:rFonts w:cstheme="minorHAnsi"/>
            <w:i/>
            <w:rPrChange w:id="1700" w:author="Greg Hutchins" w:date="2018-12-09T16:02:00Z">
              <w:rPr>
                <w:rFonts w:cstheme="minorHAnsi"/>
              </w:rPr>
            </w:rPrChange>
          </w:rPr>
          <w:t>: Conting</w:t>
        </w:r>
      </w:ins>
      <w:ins w:id="1701" w:author="Greg Hutchins" w:date="2018-12-07T14:10:00Z">
        <w:r w:rsidRPr="00821277">
          <w:rPr>
            <w:rFonts w:cstheme="minorHAnsi"/>
            <w:i/>
            <w:rPrChange w:id="1702" w:author="Greg Hutchins" w:date="2018-12-09T16:02:00Z">
              <w:rPr>
                <w:rFonts w:cstheme="minorHAnsi"/>
              </w:rPr>
            </w:rPrChange>
          </w:rPr>
          <w:t>ency Reserve</w:t>
        </w:r>
      </w:ins>
    </w:p>
    <w:p w14:paraId="3AB9C44F" w14:textId="77777777" w:rsidR="00324CD0" w:rsidRPr="00CF7845" w:rsidRDefault="00324CD0">
      <w:pPr>
        <w:widowControl w:val="0"/>
        <w:pBdr>
          <w:top w:val="nil"/>
          <w:left w:val="nil"/>
          <w:bottom w:val="nil"/>
          <w:right w:val="nil"/>
          <w:between w:val="nil"/>
        </w:pBdr>
        <w:spacing w:after="0" w:line="240" w:lineRule="auto"/>
        <w:jc w:val="center"/>
        <w:rPr>
          <w:rFonts w:cstheme="minorHAnsi"/>
        </w:rPr>
      </w:pPr>
    </w:p>
    <w:tbl>
      <w:tblPr>
        <w:tblStyle w:val="TableGrid"/>
        <w:tblpPr w:leftFromText="180" w:rightFromText="180" w:vertAnchor="text" w:tblpY="1"/>
        <w:tblOverlap w:val="never"/>
        <w:tblW w:w="9574" w:type="dxa"/>
        <w:tblLook w:val="04A0" w:firstRow="1" w:lastRow="0" w:firstColumn="1" w:lastColumn="0" w:noHBand="0" w:noVBand="1"/>
        <w:tblPrChange w:id="1703" w:author="Greg Hutchins" w:date="2018-12-07T14:12:00Z">
          <w:tblPr>
            <w:tblStyle w:val="TableGrid"/>
            <w:tblW w:w="9718" w:type="dxa"/>
            <w:tblLook w:val="04A0" w:firstRow="1" w:lastRow="0" w:firstColumn="1" w:lastColumn="0" w:noHBand="0" w:noVBand="1"/>
          </w:tblPr>
        </w:tblPrChange>
      </w:tblPr>
      <w:tblGrid>
        <w:gridCol w:w="4285"/>
        <w:gridCol w:w="1440"/>
        <w:gridCol w:w="1353"/>
        <w:gridCol w:w="1283"/>
        <w:gridCol w:w="1318"/>
        <w:tblGridChange w:id="1704">
          <w:tblGrid>
            <w:gridCol w:w="4285"/>
            <w:gridCol w:w="1440"/>
            <w:gridCol w:w="144"/>
            <w:gridCol w:w="1139"/>
            <w:gridCol w:w="144"/>
            <w:gridCol w:w="1139"/>
            <w:gridCol w:w="144"/>
            <w:gridCol w:w="1139"/>
            <w:gridCol w:w="144"/>
          </w:tblGrid>
        </w:tblGridChange>
      </w:tblGrid>
      <w:tr w:rsidR="00324CD0" w:rsidRPr="00CA18EB" w14:paraId="3C1FC7D7" w14:textId="77777777" w:rsidTr="00D5132C">
        <w:trPr>
          <w:trHeight w:val="720"/>
          <w:ins w:id="1705" w:author="Greg Hutchins" w:date="2018-12-07T14:10:00Z"/>
          <w:trPrChange w:id="1706" w:author="Greg Hutchins" w:date="2018-12-07T14:12:00Z">
            <w:trPr>
              <w:trHeight w:val="720"/>
            </w:trPr>
          </w:trPrChange>
        </w:trPr>
        <w:tc>
          <w:tcPr>
            <w:tcW w:w="4285" w:type="dxa"/>
            <w:shd w:val="clear" w:color="auto" w:fill="2F5496" w:themeFill="accent1" w:themeFillShade="BF"/>
            <w:noWrap/>
            <w:vAlign w:val="center"/>
            <w:hideMark/>
            <w:tcPrChange w:id="1707" w:author="Greg Hutchins" w:date="2018-12-07T14:12:00Z">
              <w:tcPr>
                <w:tcW w:w="4285" w:type="dxa"/>
                <w:shd w:val="clear" w:color="auto" w:fill="2F5496" w:themeFill="accent1" w:themeFillShade="BF"/>
                <w:noWrap/>
                <w:hideMark/>
              </w:tcPr>
            </w:tcPrChange>
          </w:tcPr>
          <w:p w14:paraId="6EF0DE5C" w14:textId="77777777" w:rsidR="00324CD0" w:rsidRPr="00BC0348" w:rsidRDefault="00324CD0">
            <w:pPr>
              <w:tabs>
                <w:tab w:val="left" w:pos="1770"/>
              </w:tabs>
              <w:rPr>
                <w:ins w:id="1708" w:author="Greg Hutchins" w:date="2018-12-07T14:10:00Z"/>
                <w:rFonts w:asciiTheme="minorHAnsi" w:hAnsiTheme="minorHAnsi" w:cstheme="minorHAnsi"/>
                <w:b/>
                <w:bCs/>
                <w:color w:val="FFFFFF" w:themeColor="background1"/>
                <w:rPrChange w:id="1709" w:author="Greg Hutchins" w:date="2018-12-09T16:18:00Z">
                  <w:rPr>
                    <w:ins w:id="1710" w:author="Greg Hutchins" w:date="2018-12-07T14:10:00Z"/>
                    <w:b/>
                    <w:bCs/>
                    <w:color w:val="FFFFFF" w:themeColor="background1"/>
                  </w:rPr>
                </w:rPrChange>
              </w:rPr>
            </w:pPr>
            <w:ins w:id="1711" w:author="Greg Hutchins" w:date="2018-12-07T14:10:00Z">
              <w:r w:rsidRPr="00BC0348">
                <w:rPr>
                  <w:rFonts w:cstheme="minorHAnsi"/>
                  <w:b/>
                  <w:bCs/>
                  <w:color w:val="FFFFFF" w:themeColor="background1"/>
                </w:rPr>
                <w:t>Risk</w:t>
              </w:r>
            </w:ins>
          </w:p>
        </w:tc>
        <w:tc>
          <w:tcPr>
            <w:tcW w:w="1440" w:type="dxa"/>
            <w:shd w:val="clear" w:color="auto" w:fill="2F5496" w:themeFill="accent1" w:themeFillShade="BF"/>
            <w:noWrap/>
            <w:vAlign w:val="center"/>
            <w:hideMark/>
            <w:tcPrChange w:id="1712" w:author="Greg Hutchins" w:date="2018-12-07T14:12:00Z">
              <w:tcPr>
                <w:tcW w:w="1584" w:type="dxa"/>
                <w:gridSpan w:val="2"/>
                <w:shd w:val="clear" w:color="auto" w:fill="2F5496" w:themeFill="accent1" w:themeFillShade="BF"/>
                <w:noWrap/>
                <w:hideMark/>
              </w:tcPr>
            </w:tcPrChange>
          </w:tcPr>
          <w:p w14:paraId="298F6EBA" w14:textId="5CB71668" w:rsidR="00324CD0" w:rsidRPr="00BC0348" w:rsidRDefault="00324CD0">
            <w:pPr>
              <w:tabs>
                <w:tab w:val="left" w:pos="1770"/>
              </w:tabs>
              <w:rPr>
                <w:ins w:id="1713" w:author="Greg Hutchins" w:date="2018-12-07T14:10:00Z"/>
                <w:rFonts w:asciiTheme="minorHAnsi" w:hAnsiTheme="minorHAnsi" w:cstheme="minorHAnsi"/>
                <w:b/>
                <w:bCs/>
                <w:color w:val="FFFFFF" w:themeColor="background1"/>
                <w:rPrChange w:id="1714" w:author="Greg Hutchins" w:date="2018-12-09T16:18:00Z">
                  <w:rPr>
                    <w:ins w:id="1715" w:author="Greg Hutchins" w:date="2018-12-07T14:10:00Z"/>
                    <w:b/>
                    <w:bCs/>
                    <w:color w:val="FFFFFF" w:themeColor="background1"/>
                  </w:rPr>
                </w:rPrChange>
              </w:rPr>
            </w:pPr>
            <w:ins w:id="1716" w:author="Greg Hutchins" w:date="2018-12-07T14:10:00Z">
              <w:r w:rsidRPr="00BC0348">
                <w:rPr>
                  <w:rFonts w:cstheme="minorHAnsi"/>
                  <w:b/>
                  <w:bCs/>
                  <w:color w:val="FFFFFF" w:themeColor="background1"/>
                </w:rPr>
                <w:t>Work Package(s)</w:t>
              </w:r>
            </w:ins>
          </w:p>
        </w:tc>
        <w:tc>
          <w:tcPr>
            <w:tcW w:w="1283" w:type="dxa"/>
            <w:shd w:val="clear" w:color="auto" w:fill="2F5496" w:themeFill="accent1" w:themeFillShade="BF"/>
            <w:noWrap/>
            <w:vAlign w:val="center"/>
            <w:hideMark/>
            <w:tcPrChange w:id="1717" w:author="Greg Hutchins" w:date="2018-12-07T14:12:00Z">
              <w:tcPr>
                <w:tcW w:w="1283" w:type="dxa"/>
                <w:gridSpan w:val="2"/>
                <w:shd w:val="clear" w:color="auto" w:fill="2F5496" w:themeFill="accent1" w:themeFillShade="BF"/>
                <w:noWrap/>
                <w:hideMark/>
              </w:tcPr>
            </w:tcPrChange>
          </w:tcPr>
          <w:p w14:paraId="7E97A06C" w14:textId="77777777" w:rsidR="00324CD0" w:rsidRPr="00BC0348" w:rsidRDefault="00324CD0">
            <w:pPr>
              <w:tabs>
                <w:tab w:val="left" w:pos="1770"/>
              </w:tabs>
              <w:rPr>
                <w:ins w:id="1718" w:author="Greg Hutchins" w:date="2018-12-07T14:10:00Z"/>
                <w:rFonts w:asciiTheme="minorHAnsi" w:hAnsiTheme="minorHAnsi" w:cstheme="minorHAnsi"/>
                <w:b/>
                <w:bCs/>
                <w:color w:val="FFFFFF" w:themeColor="background1"/>
                <w:rPrChange w:id="1719" w:author="Greg Hutchins" w:date="2018-12-09T16:18:00Z">
                  <w:rPr>
                    <w:ins w:id="1720" w:author="Greg Hutchins" w:date="2018-12-07T14:10:00Z"/>
                    <w:b/>
                    <w:bCs/>
                    <w:color w:val="FFFFFF" w:themeColor="background1"/>
                  </w:rPr>
                </w:rPrChange>
              </w:rPr>
            </w:pPr>
            <w:ins w:id="1721" w:author="Greg Hutchins" w:date="2018-12-07T14:10:00Z">
              <w:r w:rsidRPr="00BC0348">
                <w:rPr>
                  <w:rFonts w:cstheme="minorHAnsi"/>
                  <w:b/>
                  <w:bCs/>
                  <w:color w:val="FFFFFF" w:themeColor="background1"/>
                </w:rPr>
                <w:t>Probability</w:t>
              </w:r>
            </w:ins>
          </w:p>
        </w:tc>
        <w:tc>
          <w:tcPr>
            <w:tcW w:w="1283" w:type="dxa"/>
            <w:shd w:val="clear" w:color="auto" w:fill="2F5496" w:themeFill="accent1" w:themeFillShade="BF"/>
            <w:noWrap/>
            <w:vAlign w:val="center"/>
            <w:hideMark/>
            <w:tcPrChange w:id="1722" w:author="Greg Hutchins" w:date="2018-12-07T14:12:00Z">
              <w:tcPr>
                <w:tcW w:w="1283" w:type="dxa"/>
                <w:gridSpan w:val="2"/>
                <w:shd w:val="clear" w:color="auto" w:fill="2F5496" w:themeFill="accent1" w:themeFillShade="BF"/>
                <w:noWrap/>
                <w:hideMark/>
              </w:tcPr>
            </w:tcPrChange>
          </w:tcPr>
          <w:p w14:paraId="19F23AAF" w14:textId="77777777" w:rsidR="00324CD0" w:rsidRPr="00BC0348" w:rsidRDefault="00324CD0">
            <w:pPr>
              <w:tabs>
                <w:tab w:val="left" w:pos="1770"/>
              </w:tabs>
              <w:rPr>
                <w:ins w:id="1723" w:author="Greg Hutchins" w:date="2018-12-07T14:10:00Z"/>
                <w:rFonts w:asciiTheme="minorHAnsi" w:hAnsiTheme="minorHAnsi" w:cstheme="minorHAnsi"/>
                <w:b/>
                <w:bCs/>
                <w:color w:val="FFFFFF" w:themeColor="background1"/>
                <w:rPrChange w:id="1724" w:author="Greg Hutchins" w:date="2018-12-09T16:18:00Z">
                  <w:rPr>
                    <w:ins w:id="1725" w:author="Greg Hutchins" w:date="2018-12-07T14:10:00Z"/>
                    <w:b/>
                    <w:bCs/>
                    <w:color w:val="FFFFFF" w:themeColor="background1"/>
                  </w:rPr>
                </w:rPrChange>
              </w:rPr>
            </w:pPr>
            <w:ins w:id="1726" w:author="Greg Hutchins" w:date="2018-12-07T14:10:00Z">
              <w:r w:rsidRPr="00BC0348">
                <w:rPr>
                  <w:rFonts w:cstheme="minorHAnsi"/>
                  <w:b/>
                  <w:bCs/>
                  <w:color w:val="FFFFFF" w:themeColor="background1"/>
                </w:rPr>
                <w:t>Cost Impact</w:t>
              </w:r>
            </w:ins>
          </w:p>
        </w:tc>
        <w:tc>
          <w:tcPr>
            <w:tcW w:w="1283" w:type="dxa"/>
            <w:shd w:val="clear" w:color="auto" w:fill="2F5496" w:themeFill="accent1" w:themeFillShade="BF"/>
            <w:noWrap/>
            <w:vAlign w:val="center"/>
            <w:hideMark/>
            <w:tcPrChange w:id="1727" w:author="Greg Hutchins" w:date="2018-12-07T14:12:00Z">
              <w:tcPr>
                <w:tcW w:w="1283" w:type="dxa"/>
                <w:gridSpan w:val="2"/>
                <w:shd w:val="clear" w:color="auto" w:fill="2F5496" w:themeFill="accent1" w:themeFillShade="BF"/>
                <w:noWrap/>
                <w:hideMark/>
              </w:tcPr>
            </w:tcPrChange>
          </w:tcPr>
          <w:p w14:paraId="7CC21154" w14:textId="77777777" w:rsidR="00324CD0" w:rsidRPr="00BC0348" w:rsidRDefault="00324CD0">
            <w:pPr>
              <w:tabs>
                <w:tab w:val="left" w:pos="1770"/>
              </w:tabs>
              <w:rPr>
                <w:ins w:id="1728" w:author="Greg Hutchins" w:date="2018-12-07T14:10:00Z"/>
                <w:rFonts w:asciiTheme="minorHAnsi" w:hAnsiTheme="minorHAnsi" w:cstheme="minorHAnsi"/>
                <w:b/>
                <w:bCs/>
                <w:color w:val="FFFFFF" w:themeColor="background1"/>
                <w:rPrChange w:id="1729" w:author="Greg Hutchins" w:date="2018-12-09T16:18:00Z">
                  <w:rPr>
                    <w:ins w:id="1730" w:author="Greg Hutchins" w:date="2018-12-07T14:10:00Z"/>
                    <w:b/>
                    <w:bCs/>
                    <w:color w:val="FFFFFF" w:themeColor="background1"/>
                  </w:rPr>
                </w:rPrChange>
              </w:rPr>
            </w:pPr>
            <w:ins w:id="1731" w:author="Greg Hutchins" w:date="2018-12-07T14:10:00Z">
              <w:r w:rsidRPr="00BC0348">
                <w:rPr>
                  <w:rFonts w:cstheme="minorHAnsi"/>
                  <w:b/>
                  <w:bCs/>
                  <w:color w:val="FFFFFF" w:themeColor="background1"/>
                </w:rPr>
                <w:t>Budget Reserve</w:t>
              </w:r>
            </w:ins>
          </w:p>
        </w:tc>
      </w:tr>
      <w:tr w:rsidR="00324CD0" w:rsidRPr="00CA18EB" w14:paraId="2ACC7386" w14:textId="77777777" w:rsidTr="00D5132C">
        <w:tblPrEx>
          <w:tblPrExChange w:id="1732" w:author="Greg Hutchins" w:date="2018-12-07T14:12:00Z">
            <w:tblPrEx>
              <w:tblW w:w="9574" w:type="dxa"/>
            </w:tblPrEx>
          </w:tblPrExChange>
        </w:tblPrEx>
        <w:trPr>
          <w:trHeight w:val="420"/>
          <w:ins w:id="1733" w:author="Greg Hutchins" w:date="2018-12-07T14:10:00Z"/>
          <w:trPrChange w:id="1734" w:author="Greg Hutchins" w:date="2018-12-07T14:12:00Z">
            <w:trPr>
              <w:gridAfter w:val="0"/>
              <w:trHeight w:val="420"/>
            </w:trPr>
          </w:trPrChange>
        </w:trPr>
        <w:tc>
          <w:tcPr>
            <w:tcW w:w="4285" w:type="dxa"/>
            <w:shd w:val="clear" w:color="auto" w:fill="D9E2F3" w:themeFill="accent1" w:themeFillTint="33"/>
            <w:vAlign w:val="center"/>
            <w:hideMark/>
            <w:tcPrChange w:id="1735" w:author="Greg Hutchins" w:date="2018-12-07T14:12:00Z">
              <w:tcPr>
                <w:tcW w:w="4285" w:type="dxa"/>
                <w:shd w:val="clear" w:color="auto" w:fill="D9E2F3" w:themeFill="accent1" w:themeFillTint="33"/>
                <w:vAlign w:val="center"/>
                <w:hideMark/>
              </w:tcPr>
            </w:tcPrChange>
          </w:tcPr>
          <w:p w14:paraId="2A42548E" w14:textId="77777777" w:rsidR="00324CD0" w:rsidRPr="00BC0348" w:rsidRDefault="00324CD0">
            <w:pPr>
              <w:tabs>
                <w:tab w:val="left" w:pos="1770"/>
              </w:tabs>
              <w:rPr>
                <w:ins w:id="1736" w:author="Greg Hutchins" w:date="2018-12-07T14:10:00Z"/>
                <w:rFonts w:asciiTheme="minorHAnsi" w:hAnsiTheme="minorHAnsi" w:cstheme="minorHAnsi"/>
                <w:rPrChange w:id="1737" w:author="Greg Hutchins" w:date="2018-12-09T16:19:00Z">
                  <w:rPr>
                    <w:ins w:id="1738" w:author="Greg Hutchins" w:date="2018-12-07T14:10:00Z"/>
                  </w:rPr>
                </w:rPrChange>
              </w:rPr>
            </w:pPr>
            <w:ins w:id="1739" w:author="Greg Hutchins" w:date="2018-12-07T14:10:00Z">
              <w:r w:rsidRPr="00BC0348">
                <w:rPr>
                  <w:rFonts w:cstheme="minorHAnsi"/>
                </w:rPr>
                <w:t>Network Failure</w:t>
              </w:r>
            </w:ins>
          </w:p>
        </w:tc>
        <w:tc>
          <w:tcPr>
            <w:tcW w:w="1440" w:type="dxa"/>
            <w:shd w:val="clear" w:color="auto" w:fill="D9E2F3" w:themeFill="accent1" w:themeFillTint="33"/>
            <w:vAlign w:val="center"/>
            <w:hideMark/>
            <w:tcPrChange w:id="1740" w:author="Greg Hutchins" w:date="2018-12-07T14:12:00Z">
              <w:tcPr>
                <w:tcW w:w="1440" w:type="dxa"/>
                <w:shd w:val="clear" w:color="auto" w:fill="D9E2F3" w:themeFill="accent1" w:themeFillTint="33"/>
                <w:vAlign w:val="center"/>
                <w:hideMark/>
              </w:tcPr>
            </w:tcPrChange>
          </w:tcPr>
          <w:p w14:paraId="4DB29012" w14:textId="77777777" w:rsidR="00324CD0" w:rsidRPr="00BC0348" w:rsidRDefault="00324CD0">
            <w:pPr>
              <w:tabs>
                <w:tab w:val="left" w:pos="1770"/>
              </w:tabs>
              <w:rPr>
                <w:ins w:id="1741" w:author="Greg Hutchins" w:date="2018-12-07T14:10:00Z"/>
                <w:rFonts w:asciiTheme="minorHAnsi" w:hAnsiTheme="minorHAnsi" w:cstheme="minorHAnsi"/>
                <w:rPrChange w:id="1742" w:author="Greg Hutchins" w:date="2018-12-09T16:19:00Z">
                  <w:rPr>
                    <w:ins w:id="1743" w:author="Greg Hutchins" w:date="2018-12-07T14:10:00Z"/>
                  </w:rPr>
                </w:rPrChange>
              </w:rPr>
            </w:pPr>
            <w:ins w:id="1744" w:author="Greg Hutchins" w:date="2018-12-07T14:10:00Z">
              <w:r w:rsidRPr="00BC0348">
                <w:rPr>
                  <w:rFonts w:cstheme="minorHAnsi"/>
                </w:rPr>
                <w:t>1.2.5</w:t>
              </w:r>
            </w:ins>
          </w:p>
        </w:tc>
        <w:tc>
          <w:tcPr>
            <w:tcW w:w="1283" w:type="dxa"/>
            <w:shd w:val="clear" w:color="auto" w:fill="D9E2F3" w:themeFill="accent1" w:themeFillTint="33"/>
            <w:vAlign w:val="center"/>
            <w:hideMark/>
            <w:tcPrChange w:id="1745" w:author="Greg Hutchins" w:date="2018-12-07T14:12:00Z">
              <w:tcPr>
                <w:tcW w:w="1283" w:type="dxa"/>
                <w:gridSpan w:val="2"/>
                <w:shd w:val="clear" w:color="auto" w:fill="D9E2F3" w:themeFill="accent1" w:themeFillTint="33"/>
                <w:vAlign w:val="center"/>
                <w:hideMark/>
              </w:tcPr>
            </w:tcPrChange>
          </w:tcPr>
          <w:p w14:paraId="564DDD20" w14:textId="77777777" w:rsidR="00324CD0" w:rsidRPr="00BC0348" w:rsidRDefault="00324CD0">
            <w:pPr>
              <w:tabs>
                <w:tab w:val="left" w:pos="1770"/>
              </w:tabs>
              <w:rPr>
                <w:ins w:id="1746" w:author="Greg Hutchins" w:date="2018-12-07T14:10:00Z"/>
                <w:rFonts w:asciiTheme="minorHAnsi" w:hAnsiTheme="minorHAnsi" w:cstheme="minorHAnsi"/>
                <w:rPrChange w:id="1747" w:author="Greg Hutchins" w:date="2018-12-09T16:19:00Z">
                  <w:rPr>
                    <w:ins w:id="1748" w:author="Greg Hutchins" w:date="2018-12-07T14:10:00Z"/>
                  </w:rPr>
                </w:rPrChange>
              </w:rPr>
            </w:pPr>
            <w:ins w:id="1749" w:author="Greg Hutchins" w:date="2018-12-07T14:10:00Z">
              <w:r w:rsidRPr="00BC0348">
                <w:rPr>
                  <w:rFonts w:cstheme="minorHAnsi"/>
                </w:rPr>
                <w:t>20%</w:t>
              </w:r>
            </w:ins>
          </w:p>
        </w:tc>
        <w:tc>
          <w:tcPr>
            <w:tcW w:w="1283" w:type="dxa"/>
            <w:shd w:val="clear" w:color="auto" w:fill="D9E2F3" w:themeFill="accent1" w:themeFillTint="33"/>
            <w:vAlign w:val="center"/>
            <w:hideMark/>
            <w:tcPrChange w:id="1750" w:author="Greg Hutchins" w:date="2018-12-07T14:12:00Z">
              <w:tcPr>
                <w:tcW w:w="1283" w:type="dxa"/>
                <w:gridSpan w:val="2"/>
                <w:shd w:val="clear" w:color="auto" w:fill="D9E2F3" w:themeFill="accent1" w:themeFillTint="33"/>
                <w:vAlign w:val="center"/>
                <w:hideMark/>
              </w:tcPr>
            </w:tcPrChange>
          </w:tcPr>
          <w:p w14:paraId="0429059F" w14:textId="77777777" w:rsidR="00324CD0" w:rsidRPr="00BC0348" w:rsidRDefault="00324CD0">
            <w:pPr>
              <w:tabs>
                <w:tab w:val="left" w:pos="1770"/>
              </w:tabs>
              <w:rPr>
                <w:ins w:id="1751" w:author="Greg Hutchins" w:date="2018-12-07T14:10:00Z"/>
                <w:rFonts w:asciiTheme="minorHAnsi" w:hAnsiTheme="minorHAnsi" w:cstheme="minorHAnsi"/>
                <w:rPrChange w:id="1752" w:author="Greg Hutchins" w:date="2018-12-09T16:19:00Z">
                  <w:rPr>
                    <w:ins w:id="1753" w:author="Greg Hutchins" w:date="2018-12-07T14:10:00Z"/>
                  </w:rPr>
                </w:rPrChange>
              </w:rPr>
            </w:pPr>
            <w:ins w:id="1754" w:author="Greg Hutchins" w:date="2018-12-07T14:10:00Z">
              <w:r w:rsidRPr="00BC0348">
                <w:rPr>
                  <w:rFonts w:cstheme="minorHAnsi"/>
                </w:rPr>
                <w:t>$45,000</w:t>
              </w:r>
            </w:ins>
          </w:p>
        </w:tc>
        <w:tc>
          <w:tcPr>
            <w:tcW w:w="1283" w:type="dxa"/>
            <w:shd w:val="clear" w:color="auto" w:fill="D9E2F3" w:themeFill="accent1" w:themeFillTint="33"/>
            <w:vAlign w:val="center"/>
            <w:hideMark/>
            <w:tcPrChange w:id="1755" w:author="Greg Hutchins" w:date="2018-12-07T14:12:00Z">
              <w:tcPr>
                <w:tcW w:w="1283" w:type="dxa"/>
                <w:gridSpan w:val="2"/>
                <w:shd w:val="clear" w:color="auto" w:fill="D9E2F3" w:themeFill="accent1" w:themeFillTint="33"/>
                <w:vAlign w:val="center"/>
                <w:hideMark/>
              </w:tcPr>
            </w:tcPrChange>
          </w:tcPr>
          <w:p w14:paraId="34C954F1" w14:textId="77777777" w:rsidR="00324CD0" w:rsidRPr="00BC0348" w:rsidRDefault="00324CD0">
            <w:pPr>
              <w:tabs>
                <w:tab w:val="left" w:pos="1770"/>
              </w:tabs>
              <w:rPr>
                <w:ins w:id="1756" w:author="Greg Hutchins" w:date="2018-12-07T14:10:00Z"/>
                <w:rFonts w:asciiTheme="minorHAnsi" w:hAnsiTheme="minorHAnsi" w:cstheme="minorHAnsi"/>
                <w:rPrChange w:id="1757" w:author="Greg Hutchins" w:date="2018-12-09T16:19:00Z">
                  <w:rPr>
                    <w:ins w:id="1758" w:author="Greg Hutchins" w:date="2018-12-07T14:10:00Z"/>
                  </w:rPr>
                </w:rPrChange>
              </w:rPr>
            </w:pPr>
            <w:ins w:id="1759" w:author="Greg Hutchins" w:date="2018-12-07T14:10:00Z">
              <w:r w:rsidRPr="00BC0348">
                <w:rPr>
                  <w:rFonts w:cstheme="minorHAnsi"/>
                </w:rPr>
                <w:t xml:space="preserve">$9,000.00 </w:t>
              </w:r>
            </w:ins>
          </w:p>
        </w:tc>
      </w:tr>
      <w:tr w:rsidR="00324CD0" w:rsidRPr="00CA18EB" w14:paraId="6CB772F1" w14:textId="77777777" w:rsidTr="00D5132C">
        <w:tblPrEx>
          <w:tblPrExChange w:id="1760" w:author="Greg Hutchins" w:date="2018-12-07T14:12:00Z">
            <w:tblPrEx>
              <w:tblW w:w="9574" w:type="dxa"/>
            </w:tblPrEx>
          </w:tblPrExChange>
        </w:tblPrEx>
        <w:trPr>
          <w:trHeight w:val="432"/>
          <w:ins w:id="1761" w:author="Greg Hutchins" w:date="2018-12-07T14:10:00Z"/>
          <w:trPrChange w:id="1762" w:author="Greg Hutchins" w:date="2018-12-07T14:12:00Z">
            <w:trPr>
              <w:gridAfter w:val="0"/>
              <w:trHeight w:val="840"/>
            </w:trPr>
          </w:trPrChange>
        </w:trPr>
        <w:tc>
          <w:tcPr>
            <w:tcW w:w="4285" w:type="dxa"/>
            <w:vAlign w:val="center"/>
            <w:hideMark/>
            <w:tcPrChange w:id="1763" w:author="Greg Hutchins" w:date="2018-12-07T14:12:00Z">
              <w:tcPr>
                <w:tcW w:w="4285" w:type="dxa"/>
                <w:vAlign w:val="center"/>
                <w:hideMark/>
              </w:tcPr>
            </w:tcPrChange>
          </w:tcPr>
          <w:p w14:paraId="0078AA95" w14:textId="77777777" w:rsidR="00324CD0" w:rsidRPr="00BC0348" w:rsidRDefault="00324CD0">
            <w:pPr>
              <w:tabs>
                <w:tab w:val="left" w:pos="1770"/>
              </w:tabs>
              <w:rPr>
                <w:ins w:id="1764" w:author="Greg Hutchins" w:date="2018-12-07T14:10:00Z"/>
                <w:rFonts w:asciiTheme="minorHAnsi" w:hAnsiTheme="minorHAnsi" w:cstheme="minorHAnsi"/>
                <w:rPrChange w:id="1765" w:author="Greg Hutchins" w:date="2018-12-09T16:19:00Z">
                  <w:rPr>
                    <w:ins w:id="1766" w:author="Greg Hutchins" w:date="2018-12-07T14:10:00Z"/>
                  </w:rPr>
                </w:rPrChange>
              </w:rPr>
            </w:pPr>
            <w:ins w:id="1767" w:author="Greg Hutchins" w:date="2018-12-07T14:10:00Z">
              <w:r w:rsidRPr="00BC0348">
                <w:rPr>
                  <w:rFonts w:cstheme="minorHAnsi"/>
                </w:rPr>
                <w:t>Failure of Disk Driver after Installation</w:t>
              </w:r>
            </w:ins>
          </w:p>
        </w:tc>
        <w:tc>
          <w:tcPr>
            <w:tcW w:w="1440" w:type="dxa"/>
            <w:vAlign w:val="center"/>
            <w:hideMark/>
            <w:tcPrChange w:id="1768" w:author="Greg Hutchins" w:date="2018-12-07T14:12:00Z">
              <w:tcPr>
                <w:tcW w:w="1440" w:type="dxa"/>
                <w:vAlign w:val="center"/>
                <w:hideMark/>
              </w:tcPr>
            </w:tcPrChange>
          </w:tcPr>
          <w:p w14:paraId="3034D3DF" w14:textId="77777777" w:rsidR="00324CD0" w:rsidRPr="00BC0348" w:rsidRDefault="00324CD0">
            <w:pPr>
              <w:tabs>
                <w:tab w:val="left" w:pos="1770"/>
              </w:tabs>
              <w:rPr>
                <w:ins w:id="1769" w:author="Greg Hutchins" w:date="2018-12-07T14:10:00Z"/>
                <w:rFonts w:asciiTheme="minorHAnsi" w:hAnsiTheme="minorHAnsi" w:cstheme="minorHAnsi"/>
                <w:rPrChange w:id="1770" w:author="Greg Hutchins" w:date="2018-12-09T16:19:00Z">
                  <w:rPr>
                    <w:ins w:id="1771" w:author="Greg Hutchins" w:date="2018-12-07T14:10:00Z"/>
                  </w:rPr>
                </w:rPrChange>
              </w:rPr>
            </w:pPr>
            <w:ins w:id="1772" w:author="Greg Hutchins" w:date="2018-12-07T14:10:00Z">
              <w:r w:rsidRPr="00BC0348">
                <w:rPr>
                  <w:rFonts w:cstheme="minorHAnsi"/>
                </w:rPr>
                <w:t>1.2.2.1</w:t>
              </w:r>
            </w:ins>
          </w:p>
        </w:tc>
        <w:tc>
          <w:tcPr>
            <w:tcW w:w="1283" w:type="dxa"/>
            <w:vAlign w:val="center"/>
            <w:hideMark/>
            <w:tcPrChange w:id="1773" w:author="Greg Hutchins" w:date="2018-12-07T14:12:00Z">
              <w:tcPr>
                <w:tcW w:w="1283" w:type="dxa"/>
                <w:gridSpan w:val="2"/>
                <w:vAlign w:val="center"/>
                <w:hideMark/>
              </w:tcPr>
            </w:tcPrChange>
          </w:tcPr>
          <w:p w14:paraId="75B0DF43" w14:textId="77777777" w:rsidR="00324CD0" w:rsidRPr="00BC0348" w:rsidRDefault="00324CD0">
            <w:pPr>
              <w:tabs>
                <w:tab w:val="left" w:pos="1770"/>
              </w:tabs>
              <w:rPr>
                <w:ins w:id="1774" w:author="Greg Hutchins" w:date="2018-12-07T14:10:00Z"/>
                <w:rFonts w:asciiTheme="minorHAnsi" w:hAnsiTheme="minorHAnsi" w:cstheme="minorHAnsi"/>
                <w:rPrChange w:id="1775" w:author="Greg Hutchins" w:date="2018-12-09T16:19:00Z">
                  <w:rPr>
                    <w:ins w:id="1776" w:author="Greg Hutchins" w:date="2018-12-07T14:10:00Z"/>
                  </w:rPr>
                </w:rPrChange>
              </w:rPr>
            </w:pPr>
            <w:ins w:id="1777" w:author="Greg Hutchins" w:date="2018-12-07T14:10:00Z">
              <w:r w:rsidRPr="00BC0348">
                <w:rPr>
                  <w:rFonts w:cstheme="minorHAnsi"/>
                </w:rPr>
                <w:t>30%</w:t>
              </w:r>
            </w:ins>
          </w:p>
        </w:tc>
        <w:tc>
          <w:tcPr>
            <w:tcW w:w="1283" w:type="dxa"/>
            <w:vAlign w:val="center"/>
            <w:hideMark/>
            <w:tcPrChange w:id="1778" w:author="Greg Hutchins" w:date="2018-12-07T14:12:00Z">
              <w:tcPr>
                <w:tcW w:w="1283" w:type="dxa"/>
                <w:gridSpan w:val="2"/>
                <w:vAlign w:val="center"/>
                <w:hideMark/>
              </w:tcPr>
            </w:tcPrChange>
          </w:tcPr>
          <w:p w14:paraId="1D71FD19" w14:textId="77777777" w:rsidR="00324CD0" w:rsidRPr="00BC0348" w:rsidRDefault="00324CD0">
            <w:pPr>
              <w:tabs>
                <w:tab w:val="left" w:pos="1770"/>
              </w:tabs>
              <w:rPr>
                <w:ins w:id="1779" w:author="Greg Hutchins" w:date="2018-12-07T14:10:00Z"/>
                <w:rFonts w:asciiTheme="minorHAnsi" w:hAnsiTheme="minorHAnsi" w:cstheme="minorHAnsi"/>
                <w:rPrChange w:id="1780" w:author="Greg Hutchins" w:date="2018-12-09T16:19:00Z">
                  <w:rPr>
                    <w:ins w:id="1781" w:author="Greg Hutchins" w:date="2018-12-07T14:10:00Z"/>
                  </w:rPr>
                </w:rPrChange>
              </w:rPr>
            </w:pPr>
            <w:ins w:id="1782" w:author="Greg Hutchins" w:date="2018-12-07T14:10:00Z">
              <w:r w:rsidRPr="00BC0348">
                <w:rPr>
                  <w:rFonts w:cstheme="minorHAnsi"/>
                </w:rPr>
                <w:t>$30,000</w:t>
              </w:r>
            </w:ins>
          </w:p>
        </w:tc>
        <w:tc>
          <w:tcPr>
            <w:tcW w:w="1283" w:type="dxa"/>
            <w:vAlign w:val="center"/>
            <w:hideMark/>
            <w:tcPrChange w:id="1783" w:author="Greg Hutchins" w:date="2018-12-07T14:12:00Z">
              <w:tcPr>
                <w:tcW w:w="1283" w:type="dxa"/>
                <w:gridSpan w:val="2"/>
                <w:vAlign w:val="center"/>
                <w:hideMark/>
              </w:tcPr>
            </w:tcPrChange>
          </w:tcPr>
          <w:p w14:paraId="39076B98" w14:textId="77777777" w:rsidR="00324CD0" w:rsidRPr="00BC0348" w:rsidRDefault="00324CD0">
            <w:pPr>
              <w:tabs>
                <w:tab w:val="left" w:pos="1770"/>
              </w:tabs>
              <w:rPr>
                <w:ins w:id="1784" w:author="Greg Hutchins" w:date="2018-12-07T14:10:00Z"/>
                <w:rFonts w:asciiTheme="minorHAnsi" w:hAnsiTheme="minorHAnsi" w:cstheme="minorHAnsi"/>
                <w:rPrChange w:id="1785" w:author="Greg Hutchins" w:date="2018-12-09T16:19:00Z">
                  <w:rPr>
                    <w:ins w:id="1786" w:author="Greg Hutchins" w:date="2018-12-07T14:10:00Z"/>
                  </w:rPr>
                </w:rPrChange>
              </w:rPr>
            </w:pPr>
            <w:ins w:id="1787" w:author="Greg Hutchins" w:date="2018-12-07T14:10:00Z">
              <w:r w:rsidRPr="00BC0348">
                <w:rPr>
                  <w:rFonts w:cstheme="minorHAnsi"/>
                </w:rPr>
                <w:t xml:space="preserve">$9,000.00 </w:t>
              </w:r>
            </w:ins>
          </w:p>
        </w:tc>
      </w:tr>
      <w:tr w:rsidR="00324CD0" w:rsidRPr="00CA18EB" w14:paraId="4107360D" w14:textId="77777777" w:rsidTr="00D5132C">
        <w:tblPrEx>
          <w:tblPrExChange w:id="1788" w:author="Greg Hutchins" w:date="2018-12-07T14:12:00Z">
            <w:tblPrEx>
              <w:tblW w:w="9574" w:type="dxa"/>
            </w:tblPrEx>
          </w:tblPrExChange>
        </w:tblPrEx>
        <w:trPr>
          <w:trHeight w:val="420"/>
          <w:ins w:id="1789" w:author="Greg Hutchins" w:date="2018-12-07T14:10:00Z"/>
          <w:trPrChange w:id="1790" w:author="Greg Hutchins" w:date="2018-12-07T14:12:00Z">
            <w:trPr>
              <w:gridAfter w:val="0"/>
              <w:trHeight w:val="420"/>
            </w:trPr>
          </w:trPrChange>
        </w:trPr>
        <w:tc>
          <w:tcPr>
            <w:tcW w:w="4285" w:type="dxa"/>
            <w:shd w:val="clear" w:color="auto" w:fill="D9E2F3" w:themeFill="accent1" w:themeFillTint="33"/>
            <w:vAlign w:val="center"/>
            <w:hideMark/>
            <w:tcPrChange w:id="1791" w:author="Greg Hutchins" w:date="2018-12-07T14:12:00Z">
              <w:tcPr>
                <w:tcW w:w="4285" w:type="dxa"/>
                <w:shd w:val="clear" w:color="auto" w:fill="D9E2F3" w:themeFill="accent1" w:themeFillTint="33"/>
                <w:vAlign w:val="center"/>
                <w:hideMark/>
              </w:tcPr>
            </w:tcPrChange>
          </w:tcPr>
          <w:p w14:paraId="54C187C1" w14:textId="77777777" w:rsidR="00324CD0" w:rsidRPr="00BC0348" w:rsidRDefault="00324CD0">
            <w:pPr>
              <w:tabs>
                <w:tab w:val="left" w:pos="1770"/>
              </w:tabs>
              <w:rPr>
                <w:ins w:id="1792" w:author="Greg Hutchins" w:date="2018-12-07T14:10:00Z"/>
                <w:rFonts w:asciiTheme="minorHAnsi" w:hAnsiTheme="minorHAnsi" w:cstheme="minorHAnsi"/>
                <w:rPrChange w:id="1793" w:author="Greg Hutchins" w:date="2018-12-09T16:19:00Z">
                  <w:rPr>
                    <w:ins w:id="1794" w:author="Greg Hutchins" w:date="2018-12-07T14:10:00Z"/>
                  </w:rPr>
                </w:rPrChange>
              </w:rPr>
            </w:pPr>
            <w:ins w:id="1795" w:author="Greg Hutchins" w:date="2018-12-07T14:10:00Z">
              <w:r w:rsidRPr="00BC0348">
                <w:rPr>
                  <w:rFonts w:cstheme="minorHAnsi"/>
                </w:rPr>
                <w:t>Hardware Malfunctioning</w:t>
              </w:r>
            </w:ins>
          </w:p>
        </w:tc>
        <w:tc>
          <w:tcPr>
            <w:tcW w:w="1440" w:type="dxa"/>
            <w:shd w:val="clear" w:color="auto" w:fill="D9E2F3" w:themeFill="accent1" w:themeFillTint="33"/>
            <w:vAlign w:val="center"/>
            <w:hideMark/>
            <w:tcPrChange w:id="1796" w:author="Greg Hutchins" w:date="2018-12-07T14:12:00Z">
              <w:tcPr>
                <w:tcW w:w="1440" w:type="dxa"/>
                <w:shd w:val="clear" w:color="auto" w:fill="D9E2F3" w:themeFill="accent1" w:themeFillTint="33"/>
                <w:vAlign w:val="center"/>
                <w:hideMark/>
              </w:tcPr>
            </w:tcPrChange>
          </w:tcPr>
          <w:p w14:paraId="1F81C8DD" w14:textId="77777777" w:rsidR="00324CD0" w:rsidRPr="00BC0348" w:rsidRDefault="00324CD0">
            <w:pPr>
              <w:tabs>
                <w:tab w:val="left" w:pos="1770"/>
              </w:tabs>
              <w:rPr>
                <w:ins w:id="1797" w:author="Greg Hutchins" w:date="2018-12-07T14:10:00Z"/>
                <w:rFonts w:asciiTheme="minorHAnsi" w:hAnsiTheme="minorHAnsi" w:cstheme="minorHAnsi"/>
                <w:rPrChange w:id="1798" w:author="Greg Hutchins" w:date="2018-12-09T16:19:00Z">
                  <w:rPr>
                    <w:ins w:id="1799" w:author="Greg Hutchins" w:date="2018-12-07T14:10:00Z"/>
                  </w:rPr>
                </w:rPrChange>
              </w:rPr>
            </w:pPr>
            <w:ins w:id="1800" w:author="Greg Hutchins" w:date="2018-12-07T14:10:00Z">
              <w:r w:rsidRPr="00BC0348">
                <w:rPr>
                  <w:rFonts w:cstheme="minorHAnsi"/>
                </w:rPr>
                <w:t>1.1.4</w:t>
              </w:r>
            </w:ins>
          </w:p>
        </w:tc>
        <w:tc>
          <w:tcPr>
            <w:tcW w:w="1283" w:type="dxa"/>
            <w:shd w:val="clear" w:color="auto" w:fill="D9E2F3" w:themeFill="accent1" w:themeFillTint="33"/>
            <w:vAlign w:val="center"/>
            <w:hideMark/>
            <w:tcPrChange w:id="1801" w:author="Greg Hutchins" w:date="2018-12-07T14:12:00Z">
              <w:tcPr>
                <w:tcW w:w="1283" w:type="dxa"/>
                <w:gridSpan w:val="2"/>
                <w:shd w:val="clear" w:color="auto" w:fill="D9E2F3" w:themeFill="accent1" w:themeFillTint="33"/>
                <w:vAlign w:val="center"/>
                <w:hideMark/>
              </w:tcPr>
            </w:tcPrChange>
          </w:tcPr>
          <w:p w14:paraId="51038047" w14:textId="77777777" w:rsidR="00324CD0" w:rsidRPr="00BC0348" w:rsidRDefault="00324CD0">
            <w:pPr>
              <w:tabs>
                <w:tab w:val="left" w:pos="1770"/>
              </w:tabs>
              <w:rPr>
                <w:ins w:id="1802" w:author="Greg Hutchins" w:date="2018-12-07T14:10:00Z"/>
                <w:rFonts w:asciiTheme="minorHAnsi" w:hAnsiTheme="minorHAnsi" w:cstheme="minorHAnsi"/>
                <w:rPrChange w:id="1803" w:author="Greg Hutchins" w:date="2018-12-09T16:19:00Z">
                  <w:rPr>
                    <w:ins w:id="1804" w:author="Greg Hutchins" w:date="2018-12-07T14:10:00Z"/>
                  </w:rPr>
                </w:rPrChange>
              </w:rPr>
            </w:pPr>
            <w:ins w:id="1805" w:author="Greg Hutchins" w:date="2018-12-07T14:10:00Z">
              <w:r w:rsidRPr="00BC0348">
                <w:rPr>
                  <w:rFonts w:cstheme="minorHAnsi"/>
                </w:rPr>
                <w:t>35%</w:t>
              </w:r>
            </w:ins>
          </w:p>
        </w:tc>
        <w:tc>
          <w:tcPr>
            <w:tcW w:w="1283" w:type="dxa"/>
            <w:shd w:val="clear" w:color="auto" w:fill="D9E2F3" w:themeFill="accent1" w:themeFillTint="33"/>
            <w:vAlign w:val="center"/>
            <w:hideMark/>
            <w:tcPrChange w:id="1806" w:author="Greg Hutchins" w:date="2018-12-07T14:12:00Z">
              <w:tcPr>
                <w:tcW w:w="1283" w:type="dxa"/>
                <w:gridSpan w:val="2"/>
                <w:shd w:val="clear" w:color="auto" w:fill="D9E2F3" w:themeFill="accent1" w:themeFillTint="33"/>
                <w:vAlign w:val="center"/>
                <w:hideMark/>
              </w:tcPr>
            </w:tcPrChange>
          </w:tcPr>
          <w:p w14:paraId="0E5D1444" w14:textId="77777777" w:rsidR="00324CD0" w:rsidRPr="00BC0348" w:rsidRDefault="00324CD0">
            <w:pPr>
              <w:tabs>
                <w:tab w:val="left" w:pos="1770"/>
              </w:tabs>
              <w:rPr>
                <w:ins w:id="1807" w:author="Greg Hutchins" w:date="2018-12-07T14:10:00Z"/>
                <w:rFonts w:asciiTheme="minorHAnsi" w:hAnsiTheme="minorHAnsi" w:cstheme="minorHAnsi"/>
                <w:rPrChange w:id="1808" w:author="Greg Hutchins" w:date="2018-12-09T16:19:00Z">
                  <w:rPr>
                    <w:ins w:id="1809" w:author="Greg Hutchins" w:date="2018-12-07T14:10:00Z"/>
                  </w:rPr>
                </w:rPrChange>
              </w:rPr>
            </w:pPr>
            <w:ins w:id="1810" w:author="Greg Hutchins" w:date="2018-12-07T14:10:00Z">
              <w:r w:rsidRPr="00BC0348">
                <w:rPr>
                  <w:rFonts w:cstheme="minorHAnsi"/>
                </w:rPr>
                <w:t>$30,000</w:t>
              </w:r>
            </w:ins>
          </w:p>
        </w:tc>
        <w:tc>
          <w:tcPr>
            <w:tcW w:w="1283" w:type="dxa"/>
            <w:shd w:val="clear" w:color="auto" w:fill="D9E2F3" w:themeFill="accent1" w:themeFillTint="33"/>
            <w:vAlign w:val="center"/>
            <w:hideMark/>
            <w:tcPrChange w:id="1811" w:author="Greg Hutchins" w:date="2018-12-07T14:12:00Z">
              <w:tcPr>
                <w:tcW w:w="1283" w:type="dxa"/>
                <w:gridSpan w:val="2"/>
                <w:shd w:val="clear" w:color="auto" w:fill="D9E2F3" w:themeFill="accent1" w:themeFillTint="33"/>
                <w:vAlign w:val="center"/>
                <w:hideMark/>
              </w:tcPr>
            </w:tcPrChange>
          </w:tcPr>
          <w:p w14:paraId="23DF1A78" w14:textId="77777777" w:rsidR="00324CD0" w:rsidRPr="00BC0348" w:rsidRDefault="00324CD0">
            <w:pPr>
              <w:tabs>
                <w:tab w:val="left" w:pos="1770"/>
              </w:tabs>
              <w:rPr>
                <w:ins w:id="1812" w:author="Greg Hutchins" w:date="2018-12-07T14:10:00Z"/>
                <w:rFonts w:asciiTheme="minorHAnsi" w:hAnsiTheme="minorHAnsi" w:cstheme="minorHAnsi"/>
                <w:rPrChange w:id="1813" w:author="Greg Hutchins" w:date="2018-12-09T16:19:00Z">
                  <w:rPr>
                    <w:ins w:id="1814" w:author="Greg Hutchins" w:date="2018-12-07T14:10:00Z"/>
                  </w:rPr>
                </w:rPrChange>
              </w:rPr>
            </w:pPr>
            <w:ins w:id="1815" w:author="Greg Hutchins" w:date="2018-12-07T14:10:00Z">
              <w:r w:rsidRPr="00BC0348">
                <w:rPr>
                  <w:rFonts w:cstheme="minorHAnsi"/>
                </w:rPr>
                <w:t xml:space="preserve">$10,500.00 </w:t>
              </w:r>
            </w:ins>
          </w:p>
        </w:tc>
      </w:tr>
      <w:tr w:rsidR="00324CD0" w:rsidRPr="00CA18EB" w14:paraId="75700E40" w14:textId="77777777" w:rsidTr="00D5132C">
        <w:tblPrEx>
          <w:tblPrExChange w:id="1816" w:author="Greg Hutchins" w:date="2018-12-07T14:12:00Z">
            <w:tblPrEx>
              <w:tblW w:w="9574" w:type="dxa"/>
            </w:tblPrEx>
          </w:tblPrExChange>
        </w:tblPrEx>
        <w:trPr>
          <w:trHeight w:val="432"/>
          <w:ins w:id="1817" w:author="Greg Hutchins" w:date="2018-12-07T14:10:00Z"/>
          <w:trPrChange w:id="1818" w:author="Greg Hutchins" w:date="2018-12-07T14:12:00Z">
            <w:trPr>
              <w:gridAfter w:val="0"/>
              <w:trHeight w:val="840"/>
            </w:trPr>
          </w:trPrChange>
        </w:trPr>
        <w:tc>
          <w:tcPr>
            <w:tcW w:w="4285" w:type="dxa"/>
            <w:vAlign w:val="center"/>
            <w:hideMark/>
            <w:tcPrChange w:id="1819" w:author="Greg Hutchins" w:date="2018-12-07T14:12:00Z">
              <w:tcPr>
                <w:tcW w:w="4285" w:type="dxa"/>
                <w:vAlign w:val="center"/>
                <w:hideMark/>
              </w:tcPr>
            </w:tcPrChange>
          </w:tcPr>
          <w:p w14:paraId="4CB15D00" w14:textId="77777777" w:rsidR="00324CD0" w:rsidRPr="00BC0348" w:rsidRDefault="00324CD0">
            <w:pPr>
              <w:tabs>
                <w:tab w:val="left" w:pos="1770"/>
              </w:tabs>
              <w:rPr>
                <w:ins w:id="1820" w:author="Greg Hutchins" w:date="2018-12-07T14:10:00Z"/>
                <w:rFonts w:asciiTheme="minorHAnsi" w:hAnsiTheme="minorHAnsi" w:cstheme="minorHAnsi"/>
                <w:rPrChange w:id="1821" w:author="Greg Hutchins" w:date="2018-12-09T16:19:00Z">
                  <w:rPr>
                    <w:ins w:id="1822" w:author="Greg Hutchins" w:date="2018-12-07T14:10:00Z"/>
                  </w:rPr>
                </w:rPrChange>
              </w:rPr>
            </w:pPr>
            <w:ins w:id="1823" w:author="Greg Hutchins" w:date="2018-12-07T14:10:00Z">
              <w:r w:rsidRPr="00BC0348">
                <w:rPr>
                  <w:rFonts w:cstheme="minorHAnsi"/>
                </w:rPr>
                <w:t>Testing of Software and Hardware</w:t>
              </w:r>
            </w:ins>
          </w:p>
        </w:tc>
        <w:tc>
          <w:tcPr>
            <w:tcW w:w="1440" w:type="dxa"/>
            <w:vAlign w:val="center"/>
            <w:hideMark/>
            <w:tcPrChange w:id="1824" w:author="Greg Hutchins" w:date="2018-12-07T14:12:00Z">
              <w:tcPr>
                <w:tcW w:w="1440" w:type="dxa"/>
                <w:vAlign w:val="center"/>
                <w:hideMark/>
              </w:tcPr>
            </w:tcPrChange>
          </w:tcPr>
          <w:p w14:paraId="4B499F64" w14:textId="77777777" w:rsidR="00324CD0" w:rsidRPr="00BC0348" w:rsidRDefault="00324CD0">
            <w:pPr>
              <w:tabs>
                <w:tab w:val="left" w:pos="1770"/>
              </w:tabs>
              <w:rPr>
                <w:ins w:id="1825" w:author="Greg Hutchins" w:date="2018-12-07T14:10:00Z"/>
                <w:rFonts w:asciiTheme="minorHAnsi" w:hAnsiTheme="minorHAnsi" w:cstheme="minorHAnsi"/>
                <w:rPrChange w:id="1826" w:author="Greg Hutchins" w:date="2018-12-09T16:19:00Z">
                  <w:rPr>
                    <w:ins w:id="1827" w:author="Greg Hutchins" w:date="2018-12-07T14:10:00Z"/>
                  </w:rPr>
                </w:rPrChange>
              </w:rPr>
            </w:pPr>
            <w:ins w:id="1828" w:author="Greg Hutchins" w:date="2018-12-07T14:10:00Z">
              <w:r w:rsidRPr="00BC0348">
                <w:rPr>
                  <w:rFonts w:cstheme="minorHAnsi"/>
                </w:rPr>
                <w:t>1.4.3</w:t>
              </w:r>
            </w:ins>
          </w:p>
        </w:tc>
        <w:tc>
          <w:tcPr>
            <w:tcW w:w="1283" w:type="dxa"/>
            <w:vAlign w:val="center"/>
            <w:hideMark/>
            <w:tcPrChange w:id="1829" w:author="Greg Hutchins" w:date="2018-12-07T14:12:00Z">
              <w:tcPr>
                <w:tcW w:w="1283" w:type="dxa"/>
                <w:gridSpan w:val="2"/>
                <w:vAlign w:val="center"/>
                <w:hideMark/>
              </w:tcPr>
            </w:tcPrChange>
          </w:tcPr>
          <w:p w14:paraId="6274A9B9" w14:textId="77777777" w:rsidR="00324CD0" w:rsidRPr="00BC0348" w:rsidRDefault="00324CD0">
            <w:pPr>
              <w:tabs>
                <w:tab w:val="left" w:pos="1770"/>
              </w:tabs>
              <w:rPr>
                <w:ins w:id="1830" w:author="Greg Hutchins" w:date="2018-12-07T14:10:00Z"/>
                <w:rFonts w:asciiTheme="minorHAnsi" w:hAnsiTheme="minorHAnsi" w:cstheme="minorHAnsi"/>
                <w:rPrChange w:id="1831" w:author="Greg Hutchins" w:date="2018-12-09T16:19:00Z">
                  <w:rPr>
                    <w:ins w:id="1832" w:author="Greg Hutchins" w:date="2018-12-07T14:10:00Z"/>
                  </w:rPr>
                </w:rPrChange>
              </w:rPr>
            </w:pPr>
            <w:ins w:id="1833" w:author="Greg Hutchins" w:date="2018-12-07T14:10:00Z">
              <w:r w:rsidRPr="00BC0348">
                <w:rPr>
                  <w:rFonts w:cstheme="minorHAnsi"/>
                </w:rPr>
                <w:t>9%</w:t>
              </w:r>
            </w:ins>
          </w:p>
        </w:tc>
        <w:tc>
          <w:tcPr>
            <w:tcW w:w="1283" w:type="dxa"/>
            <w:vAlign w:val="center"/>
            <w:hideMark/>
            <w:tcPrChange w:id="1834" w:author="Greg Hutchins" w:date="2018-12-07T14:12:00Z">
              <w:tcPr>
                <w:tcW w:w="1283" w:type="dxa"/>
                <w:gridSpan w:val="2"/>
                <w:vAlign w:val="center"/>
                <w:hideMark/>
              </w:tcPr>
            </w:tcPrChange>
          </w:tcPr>
          <w:p w14:paraId="30A01BB7" w14:textId="77777777" w:rsidR="00324CD0" w:rsidRPr="00BC0348" w:rsidRDefault="00324CD0">
            <w:pPr>
              <w:tabs>
                <w:tab w:val="left" w:pos="1770"/>
              </w:tabs>
              <w:rPr>
                <w:ins w:id="1835" w:author="Greg Hutchins" w:date="2018-12-07T14:10:00Z"/>
                <w:rFonts w:asciiTheme="minorHAnsi" w:hAnsiTheme="minorHAnsi" w:cstheme="minorHAnsi"/>
                <w:rPrChange w:id="1836" w:author="Greg Hutchins" w:date="2018-12-09T16:19:00Z">
                  <w:rPr>
                    <w:ins w:id="1837" w:author="Greg Hutchins" w:date="2018-12-07T14:10:00Z"/>
                  </w:rPr>
                </w:rPrChange>
              </w:rPr>
            </w:pPr>
            <w:ins w:id="1838" w:author="Greg Hutchins" w:date="2018-12-07T14:10:00Z">
              <w:r w:rsidRPr="00BC0348">
                <w:rPr>
                  <w:rFonts w:cstheme="minorHAnsi"/>
                </w:rPr>
                <w:t>$5,000</w:t>
              </w:r>
            </w:ins>
          </w:p>
        </w:tc>
        <w:tc>
          <w:tcPr>
            <w:tcW w:w="1283" w:type="dxa"/>
            <w:vAlign w:val="center"/>
            <w:hideMark/>
            <w:tcPrChange w:id="1839" w:author="Greg Hutchins" w:date="2018-12-07T14:12:00Z">
              <w:tcPr>
                <w:tcW w:w="1283" w:type="dxa"/>
                <w:gridSpan w:val="2"/>
                <w:vAlign w:val="center"/>
                <w:hideMark/>
              </w:tcPr>
            </w:tcPrChange>
          </w:tcPr>
          <w:p w14:paraId="0953F87A" w14:textId="77777777" w:rsidR="00324CD0" w:rsidRPr="00BC0348" w:rsidRDefault="00324CD0">
            <w:pPr>
              <w:tabs>
                <w:tab w:val="left" w:pos="1770"/>
              </w:tabs>
              <w:rPr>
                <w:ins w:id="1840" w:author="Greg Hutchins" w:date="2018-12-07T14:10:00Z"/>
                <w:rFonts w:asciiTheme="minorHAnsi" w:hAnsiTheme="minorHAnsi" w:cstheme="minorHAnsi"/>
                <w:rPrChange w:id="1841" w:author="Greg Hutchins" w:date="2018-12-09T16:19:00Z">
                  <w:rPr>
                    <w:ins w:id="1842" w:author="Greg Hutchins" w:date="2018-12-07T14:10:00Z"/>
                  </w:rPr>
                </w:rPrChange>
              </w:rPr>
            </w:pPr>
            <w:ins w:id="1843" w:author="Greg Hutchins" w:date="2018-12-07T14:10:00Z">
              <w:r w:rsidRPr="00BC0348">
                <w:rPr>
                  <w:rFonts w:cstheme="minorHAnsi"/>
                </w:rPr>
                <w:t xml:space="preserve">$450.00 </w:t>
              </w:r>
            </w:ins>
          </w:p>
        </w:tc>
      </w:tr>
      <w:tr w:rsidR="00324CD0" w:rsidRPr="00CA18EB" w14:paraId="78D72BBC" w14:textId="77777777" w:rsidTr="00D5132C">
        <w:tblPrEx>
          <w:tblPrExChange w:id="1844" w:author="Greg Hutchins" w:date="2018-12-07T14:12:00Z">
            <w:tblPrEx>
              <w:tblW w:w="9574" w:type="dxa"/>
            </w:tblPrEx>
          </w:tblPrExChange>
        </w:tblPrEx>
        <w:trPr>
          <w:trHeight w:val="602"/>
          <w:ins w:id="1845" w:author="Greg Hutchins" w:date="2018-12-07T14:10:00Z"/>
          <w:trPrChange w:id="1846" w:author="Greg Hutchins" w:date="2018-12-07T14:12:00Z">
            <w:trPr>
              <w:gridAfter w:val="0"/>
              <w:trHeight w:val="602"/>
            </w:trPr>
          </w:trPrChange>
        </w:trPr>
        <w:tc>
          <w:tcPr>
            <w:tcW w:w="4285" w:type="dxa"/>
            <w:shd w:val="clear" w:color="auto" w:fill="D9E2F3" w:themeFill="accent1" w:themeFillTint="33"/>
            <w:vAlign w:val="center"/>
            <w:hideMark/>
            <w:tcPrChange w:id="1847" w:author="Greg Hutchins" w:date="2018-12-07T14:12:00Z">
              <w:tcPr>
                <w:tcW w:w="4285" w:type="dxa"/>
                <w:shd w:val="clear" w:color="auto" w:fill="D9E2F3" w:themeFill="accent1" w:themeFillTint="33"/>
                <w:vAlign w:val="center"/>
                <w:hideMark/>
              </w:tcPr>
            </w:tcPrChange>
          </w:tcPr>
          <w:p w14:paraId="66DF9459" w14:textId="77777777" w:rsidR="00324CD0" w:rsidRPr="00BC0348" w:rsidRDefault="00324CD0">
            <w:pPr>
              <w:tabs>
                <w:tab w:val="left" w:pos="1770"/>
              </w:tabs>
              <w:rPr>
                <w:ins w:id="1848" w:author="Greg Hutchins" w:date="2018-12-07T14:10:00Z"/>
                <w:rFonts w:asciiTheme="minorHAnsi" w:hAnsiTheme="minorHAnsi" w:cstheme="minorHAnsi"/>
                <w:rPrChange w:id="1849" w:author="Greg Hutchins" w:date="2018-12-09T16:19:00Z">
                  <w:rPr>
                    <w:ins w:id="1850" w:author="Greg Hutchins" w:date="2018-12-07T14:10:00Z"/>
                  </w:rPr>
                </w:rPrChange>
              </w:rPr>
            </w:pPr>
            <w:ins w:id="1851" w:author="Greg Hutchins" w:date="2018-12-07T14:10:00Z">
              <w:r w:rsidRPr="00BC0348">
                <w:rPr>
                  <w:rFonts w:cstheme="minorHAnsi"/>
                </w:rPr>
                <w:t>Shell components do not meet quality control guidelines</w:t>
              </w:r>
            </w:ins>
          </w:p>
        </w:tc>
        <w:tc>
          <w:tcPr>
            <w:tcW w:w="1440" w:type="dxa"/>
            <w:shd w:val="clear" w:color="auto" w:fill="D9E2F3" w:themeFill="accent1" w:themeFillTint="33"/>
            <w:vAlign w:val="center"/>
            <w:hideMark/>
            <w:tcPrChange w:id="1852" w:author="Greg Hutchins" w:date="2018-12-07T14:12:00Z">
              <w:tcPr>
                <w:tcW w:w="1440" w:type="dxa"/>
                <w:shd w:val="clear" w:color="auto" w:fill="D9E2F3" w:themeFill="accent1" w:themeFillTint="33"/>
                <w:vAlign w:val="center"/>
                <w:hideMark/>
              </w:tcPr>
            </w:tcPrChange>
          </w:tcPr>
          <w:p w14:paraId="2A4B1823" w14:textId="77777777" w:rsidR="00324CD0" w:rsidRPr="00BC0348" w:rsidRDefault="00324CD0">
            <w:pPr>
              <w:tabs>
                <w:tab w:val="left" w:pos="1770"/>
              </w:tabs>
              <w:rPr>
                <w:ins w:id="1853" w:author="Greg Hutchins" w:date="2018-12-07T14:10:00Z"/>
                <w:rFonts w:asciiTheme="minorHAnsi" w:hAnsiTheme="minorHAnsi" w:cstheme="minorHAnsi"/>
                <w:rPrChange w:id="1854" w:author="Greg Hutchins" w:date="2018-12-09T16:19:00Z">
                  <w:rPr>
                    <w:ins w:id="1855" w:author="Greg Hutchins" w:date="2018-12-07T14:10:00Z"/>
                  </w:rPr>
                </w:rPrChange>
              </w:rPr>
            </w:pPr>
            <w:ins w:id="1856" w:author="Greg Hutchins" w:date="2018-12-07T14:10:00Z">
              <w:r w:rsidRPr="00BC0348">
                <w:rPr>
                  <w:rFonts w:cstheme="minorHAnsi"/>
                </w:rPr>
                <w:t>1.3.5</w:t>
              </w:r>
            </w:ins>
          </w:p>
        </w:tc>
        <w:tc>
          <w:tcPr>
            <w:tcW w:w="1283" w:type="dxa"/>
            <w:shd w:val="clear" w:color="auto" w:fill="D9E2F3" w:themeFill="accent1" w:themeFillTint="33"/>
            <w:vAlign w:val="center"/>
            <w:hideMark/>
            <w:tcPrChange w:id="1857" w:author="Greg Hutchins" w:date="2018-12-07T14:12:00Z">
              <w:tcPr>
                <w:tcW w:w="1283" w:type="dxa"/>
                <w:gridSpan w:val="2"/>
                <w:shd w:val="clear" w:color="auto" w:fill="D9E2F3" w:themeFill="accent1" w:themeFillTint="33"/>
                <w:vAlign w:val="center"/>
                <w:hideMark/>
              </w:tcPr>
            </w:tcPrChange>
          </w:tcPr>
          <w:p w14:paraId="1DE9CF95" w14:textId="77777777" w:rsidR="00324CD0" w:rsidRPr="00BC0348" w:rsidRDefault="00324CD0">
            <w:pPr>
              <w:tabs>
                <w:tab w:val="left" w:pos="1770"/>
              </w:tabs>
              <w:rPr>
                <w:ins w:id="1858" w:author="Greg Hutchins" w:date="2018-12-07T14:10:00Z"/>
                <w:rFonts w:asciiTheme="minorHAnsi" w:hAnsiTheme="minorHAnsi" w:cstheme="minorHAnsi"/>
                <w:rPrChange w:id="1859" w:author="Greg Hutchins" w:date="2018-12-09T16:19:00Z">
                  <w:rPr>
                    <w:ins w:id="1860" w:author="Greg Hutchins" w:date="2018-12-07T14:10:00Z"/>
                  </w:rPr>
                </w:rPrChange>
              </w:rPr>
            </w:pPr>
            <w:ins w:id="1861" w:author="Greg Hutchins" w:date="2018-12-07T14:10:00Z">
              <w:r w:rsidRPr="00BC0348">
                <w:rPr>
                  <w:rFonts w:cstheme="minorHAnsi"/>
                </w:rPr>
                <w:t>10%</w:t>
              </w:r>
            </w:ins>
          </w:p>
        </w:tc>
        <w:tc>
          <w:tcPr>
            <w:tcW w:w="1283" w:type="dxa"/>
            <w:shd w:val="clear" w:color="auto" w:fill="D9E2F3" w:themeFill="accent1" w:themeFillTint="33"/>
            <w:vAlign w:val="center"/>
            <w:hideMark/>
            <w:tcPrChange w:id="1862" w:author="Greg Hutchins" w:date="2018-12-07T14:12:00Z">
              <w:tcPr>
                <w:tcW w:w="1283" w:type="dxa"/>
                <w:gridSpan w:val="2"/>
                <w:shd w:val="clear" w:color="auto" w:fill="D9E2F3" w:themeFill="accent1" w:themeFillTint="33"/>
                <w:vAlign w:val="center"/>
                <w:hideMark/>
              </w:tcPr>
            </w:tcPrChange>
          </w:tcPr>
          <w:p w14:paraId="2DCD4AF1" w14:textId="77777777" w:rsidR="00324CD0" w:rsidRPr="00BC0348" w:rsidRDefault="00324CD0">
            <w:pPr>
              <w:tabs>
                <w:tab w:val="left" w:pos="1770"/>
              </w:tabs>
              <w:rPr>
                <w:ins w:id="1863" w:author="Greg Hutchins" w:date="2018-12-07T14:10:00Z"/>
                <w:rFonts w:asciiTheme="minorHAnsi" w:hAnsiTheme="minorHAnsi" w:cstheme="minorHAnsi"/>
                <w:rPrChange w:id="1864" w:author="Greg Hutchins" w:date="2018-12-09T16:19:00Z">
                  <w:rPr>
                    <w:ins w:id="1865" w:author="Greg Hutchins" w:date="2018-12-07T14:10:00Z"/>
                  </w:rPr>
                </w:rPrChange>
              </w:rPr>
            </w:pPr>
            <w:ins w:id="1866" w:author="Greg Hutchins" w:date="2018-12-07T14:10:00Z">
              <w:r w:rsidRPr="00BC0348">
                <w:rPr>
                  <w:rFonts w:cstheme="minorHAnsi"/>
                </w:rPr>
                <w:t>$25,000</w:t>
              </w:r>
            </w:ins>
          </w:p>
        </w:tc>
        <w:tc>
          <w:tcPr>
            <w:tcW w:w="1283" w:type="dxa"/>
            <w:shd w:val="clear" w:color="auto" w:fill="D9E2F3" w:themeFill="accent1" w:themeFillTint="33"/>
            <w:vAlign w:val="center"/>
            <w:hideMark/>
            <w:tcPrChange w:id="1867" w:author="Greg Hutchins" w:date="2018-12-07T14:12:00Z">
              <w:tcPr>
                <w:tcW w:w="1283" w:type="dxa"/>
                <w:gridSpan w:val="2"/>
                <w:shd w:val="clear" w:color="auto" w:fill="D9E2F3" w:themeFill="accent1" w:themeFillTint="33"/>
                <w:vAlign w:val="center"/>
                <w:hideMark/>
              </w:tcPr>
            </w:tcPrChange>
          </w:tcPr>
          <w:p w14:paraId="37C0C1CA" w14:textId="77777777" w:rsidR="00324CD0" w:rsidRPr="00BC0348" w:rsidRDefault="00324CD0">
            <w:pPr>
              <w:tabs>
                <w:tab w:val="left" w:pos="1770"/>
              </w:tabs>
              <w:rPr>
                <w:ins w:id="1868" w:author="Greg Hutchins" w:date="2018-12-07T14:10:00Z"/>
                <w:rFonts w:asciiTheme="minorHAnsi" w:hAnsiTheme="minorHAnsi" w:cstheme="minorHAnsi"/>
                <w:rPrChange w:id="1869" w:author="Greg Hutchins" w:date="2018-12-09T16:19:00Z">
                  <w:rPr>
                    <w:ins w:id="1870" w:author="Greg Hutchins" w:date="2018-12-07T14:10:00Z"/>
                  </w:rPr>
                </w:rPrChange>
              </w:rPr>
            </w:pPr>
            <w:ins w:id="1871" w:author="Greg Hutchins" w:date="2018-12-07T14:10:00Z">
              <w:r w:rsidRPr="00BC0348">
                <w:rPr>
                  <w:rFonts w:cstheme="minorHAnsi"/>
                </w:rPr>
                <w:t xml:space="preserve">$2,500.00 </w:t>
              </w:r>
            </w:ins>
          </w:p>
        </w:tc>
      </w:tr>
      <w:tr w:rsidR="00D5132C" w:rsidRPr="00CA18EB" w14:paraId="54143891" w14:textId="77777777" w:rsidTr="00D5132C">
        <w:tblPrEx>
          <w:tblPrExChange w:id="1872" w:author="Greg Hutchins" w:date="2018-12-07T14:13:00Z">
            <w:tblPrEx>
              <w:tblW w:w="9574" w:type="dxa"/>
            </w:tblPrEx>
          </w:tblPrExChange>
        </w:tblPrEx>
        <w:trPr>
          <w:trHeight w:val="602"/>
          <w:ins w:id="1873" w:author="Greg Hutchins" w:date="2018-12-07T14:12:00Z"/>
          <w:trPrChange w:id="1874" w:author="Greg Hutchins" w:date="2018-12-07T14:13:00Z">
            <w:trPr>
              <w:gridAfter w:val="0"/>
              <w:trHeight w:val="602"/>
            </w:trPr>
          </w:trPrChange>
        </w:trPr>
        <w:tc>
          <w:tcPr>
            <w:tcW w:w="8291" w:type="dxa"/>
            <w:gridSpan w:val="4"/>
            <w:shd w:val="clear" w:color="auto" w:fill="FFFFFF" w:themeFill="background1"/>
            <w:vAlign w:val="center"/>
            <w:tcPrChange w:id="1875" w:author="Greg Hutchins" w:date="2018-12-07T14:13:00Z">
              <w:tcPr>
                <w:tcW w:w="8291" w:type="dxa"/>
                <w:gridSpan w:val="6"/>
                <w:shd w:val="clear" w:color="auto" w:fill="FFFFFF" w:themeFill="background1"/>
                <w:vAlign w:val="center"/>
              </w:tcPr>
            </w:tcPrChange>
          </w:tcPr>
          <w:p w14:paraId="28A0590E" w14:textId="6646FC90" w:rsidR="00D5132C" w:rsidRPr="00BC0348" w:rsidRDefault="00D5132C" w:rsidP="00D5132C">
            <w:pPr>
              <w:tabs>
                <w:tab w:val="left" w:pos="1770"/>
              </w:tabs>
              <w:rPr>
                <w:ins w:id="1876" w:author="Greg Hutchins" w:date="2018-12-07T14:12:00Z"/>
                <w:rFonts w:asciiTheme="minorHAnsi" w:hAnsiTheme="minorHAnsi" w:cstheme="minorHAnsi"/>
                <w:rPrChange w:id="1877" w:author="Greg Hutchins" w:date="2018-12-09T16:19:00Z">
                  <w:rPr>
                    <w:ins w:id="1878" w:author="Greg Hutchins" w:date="2018-12-07T14:12:00Z"/>
                    <w:rFonts w:cstheme="minorHAnsi"/>
                  </w:rPr>
                </w:rPrChange>
              </w:rPr>
            </w:pPr>
            <w:ins w:id="1879" w:author="Greg Hutchins" w:date="2018-12-07T14:13:00Z">
              <w:r w:rsidRPr="00BC0348">
                <w:rPr>
                  <w:rFonts w:cstheme="minorHAnsi"/>
                  <w:b/>
                  <w:bCs/>
                </w:rPr>
                <w:t>Total Budget Reserve</w:t>
              </w:r>
            </w:ins>
          </w:p>
        </w:tc>
        <w:tc>
          <w:tcPr>
            <w:tcW w:w="1283" w:type="dxa"/>
            <w:shd w:val="clear" w:color="auto" w:fill="D9E2F3" w:themeFill="accent1" w:themeFillTint="33"/>
            <w:vAlign w:val="center"/>
            <w:tcPrChange w:id="1880" w:author="Greg Hutchins" w:date="2018-12-07T14:13:00Z">
              <w:tcPr>
                <w:tcW w:w="1283" w:type="dxa"/>
                <w:gridSpan w:val="2"/>
                <w:shd w:val="clear" w:color="auto" w:fill="FFFFFF" w:themeFill="background1"/>
                <w:vAlign w:val="center"/>
              </w:tcPr>
            </w:tcPrChange>
          </w:tcPr>
          <w:p w14:paraId="2A853A24" w14:textId="7CC869E7" w:rsidR="00D5132C" w:rsidRPr="00BC0348" w:rsidRDefault="00D5132C" w:rsidP="00D5132C">
            <w:pPr>
              <w:tabs>
                <w:tab w:val="left" w:pos="1770"/>
              </w:tabs>
              <w:rPr>
                <w:ins w:id="1881" w:author="Greg Hutchins" w:date="2018-12-07T14:12:00Z"/>
                <w:rFonts w:asciiTheme="minorHAnsi" w:hAnsiTheme="minorHAnsi" w:cstheme="minorHAnsi"/>
                <w:rPrChange w:id="1882" w:author="Greg Hutchins" w:date="2018-12-09T16:19:00Z">
                  <w:rPr>
                    <w:ins w:id="1883" w:author="Greg Hutchins" w:date="2018-12-07T14:12:00Z"/>
                    <w:rFonts w:cstheme="minorHAnsi"/>
                  </w:rPr>
                </w:rPrChange>
              </w:rPr>
            </w:pPr>
            <w:ins w:id="1884" w:author="Greg Hutchins" w:date="2018-12-07T14:13:00Z">
              <w:r w:rsidRPr="00BC0348">
                <w:rPr>
                  <w:rFonts w:cstheme="minorHAnsi"/>
                  <w:b/>
                  <w:bCs/>
                </w:rPr>
                <w:t xml:space="preserve">$28,950.00 </w:t>
              </w:r>
            </w:ins>
          </w:p>
        </w:tc>
      </w:tr>
      <w:tr w:rsidR="00D5132C" w:rsidRPr="00CA18EB" w14:paraId="66C61A67" w14:textId="77777777" w:rsidTr="00D5132C">
        <w:tblPrEx>
          <w:tblPrExChange w:id="1885" w:author="Greg Hutchins" w:date="2018-12-07T14:13:00Z">
            <w:tblPrEx>
              <w:tblW w:w="9574" w:type="dxa"/>
            </w:tblPrEx>
          </w:tblPrExChange>
        </w:tblPrEx>
        <w:trPr>
          <w:trHeight w:val="602"/>
          <w:ins w:id="1886" w:author="Greg Hutchins" w:date="2018-12-07T14:12:00Z"/>
          <w:trPrChange w:id="1887" w:author="Greg Hutchins" w:date="2018-12-07T14:13:00Z">
            <w:trPr>
              <w:gridAfter w:val="0"/>
              <w:trHeight w:val="602"/>
            </w:trPr>
          </w:trPrChange>
        </w:trPr>
        <w:tc>
          <w:tcPr>
            <w:tcW w:w="8291" w:type="dxa"/>
            <w:gridSpan w:val="4"/>
            <w:shd w:val="clear" w:color="auto" w:fill="FFFFFF" w:themeFill="background1"/>
            <w:vAlign w:val="center"/>
            <w:tcPrChange w:id="1888" w:author="Greg Hutchins" w:date="2018-12-07T14:13:00Z">
              <w:tcPr>
                <w:tcW w:w="8291" w:type="dxa"/>
                <w:gridSpan w:val="6"/>
                <w:shd w:val="clear" w:color="auto" w:fill="FFFFFF" w:themeFill="background1"/>
                <w:vAlign w:val="center"/>
              </w:tcPr>
            </w:tcPrChange>
          </w:tcPr>
          <w:p w14:paraId="4366A8C9" w14:textId="6C40B7E9" w:rsidR="00D5132C" w:rsidRPr="00BC0348" w:rsidRDefault="00D5132C" w:rsidP="00D5132C">
            <w:pPr>
              <w:tabs>
                <w:tab w:val="left" w:pos="1770"/>
              </w:tabs>
              <w:rPr>
                <w:ins w:id="1889" w:author="Greg Hutchins" w:date="2018-12-07T14:12:00Z"/>
                <w:rFonts w:asciiTheme="minorHAnsi" w:hAnsiTheme="minorHAnsi" w:cstheme="minorHAnsi"/>
                <w:rPrChange w:id="1890" w:author="Greg Hutchins" w:date="2018-12-09T16:19:00Z">
                  <w:rPr>
                    <w:ins w:id="1891" w:author="Greg Hutchins" w:date="2018-12-07T14:12:00Z"/>
                    <w:rFonts w:cstheme="minorHAnsi"/>
                  </w:rPr>
                </w:rPrChange>
              </w:rPr>
            </w:pPr>
            <w:ins w:id="1892" w:author="Greg Hutchins" w:date="2018-12-07T14:13:00Z">
              <w:r w:rsidRPr="00BC0348">
                <w:rPr>
                  <w:rFonts w:cstheme="minorHAnsi"/>
                  <w:b/>
                  <w:bCs/>
                </w:rPr>
                <w:t>Total Management Reserve: Three Times the Budget Reserve</w:t>
              </w:r>
            </w:ins>
          </w:p>
        </w:tc>
        <w:tc>
          <w:tcPr>
            <w:tcW w:w="1283" w:type="dxa"/>
            <w:shd w:val="clear" w:color="auto" w:fill="D9E2F3" w:themeFill="accent1" w:themeFillTint="33"/>
            <w:vAlign w:val="center"/>
            <w:tcPrChange w:id="1893" w:author="Greg Hutchins" w:date="2018-12-07T14:13:00Z">
              <w:tcPr>
                <w:tcW w:w="1283" w:type="dxa"/>
                <w:gridSpan w:val="2"/>
                <w:shd w:val="clear" w:color="auto" w:fill="FFFFFF" w:themeFill="background1"/>
                <w:vAlign w:val="center"/>
              </w:tcPr>
            </w:tcPrChange>
          </w:tcPr>
          <w:p w14:paraId="5465F71E" w14:textId="2F93ACCB" w:rsidR="00D5132C" w:rsidRPr="00BC0348" w:rsidRDefault="00D5132C" w:rsidP="00D5132C">
            <w:pPr>
              <w:tabs>
                <w:tab w:val="left" w:pos="1770"/>
              </w:tabs>
              <w:rPr>
                <w:ins w:id="1894" w:author="Greg Hutchins" w:date="2018-12-07T14:12:00Z"/>
                <w:rFonts w:asciiTheme="minorHAnsi" w:hAnsiTheme="minorHAnsi" w:cstheme="minorHAnsi"/>
                <w:rPrChange w:id="1895" w:author="Greg Hutchins" w:date="2018-12-09T16:19:00Z">
                  <w:rPr>
                    <w:ins w:id="1896" w:author="Greg Hutchins" w:date="2018-12-07T14:12:00Z"/>
                    <w:rFonts w:cstheme="minorHAnsi"/>
                  </w:rPr>
                </w:rPrChange>
              </w:rPr>
            </w:pPr>
            <w:ins w:id="1897" w:author="Greg Hutchins" w:date="2018-12-07T14:13:00Z">
              <w:r w:rsidRPr="00BC0348">
                <w:rPr>
                  <w:rFonts w:cstheme="minorHAnsi"/>
                  <w:b/>
                  <w:bCs/>
                </w:rPr>
                <w:t xml:space="preserve">$86,850.00 </w:t>
              </w:r>
            </w:ins>
          </w:p>
        </w:tc>
      </w:tr>
    </w:tbl>
    <w:p w14:paraId="276A2606" w14:textId="77777777" w:rsidR="001228CE" w:rsidRPr="00821277" w:rsidRDefault="00324CD0" w:rsidP="001462A2">
      <w:pPr>
        <w:widowControl w:val="0"/>
        <w:pBdr>
          <w:top w:val="nil"/>
          <w:left w:val="nil"/>
          <w:bottom w:val="nil"/>
          <w:right w:val="nil"/>
          <w:between w:val="nil"/>
        </w:pBdr>
        <w:spacing w:after="0" w:line="240" w:lineRule="auto"/>
        <w:rPr>
          <w:ins w:id="1898" w:author="Greg Hutchins" w:date="2018-12-07T15:05:00Z"/>
          <w:rFonts w:cstheme="minorHAnsi"/>
        </w:rPr>
      </w:pPr>
      <w:ins w:id="1899" w:author="Greg Hutchins" w:date="2018-12-07T14:11:00Z">
        <w:r>
          <w:rPr>
            <w:rFonts w:cstheme="minorHAnsi"/>
            <w:b/>
          </w:rPr>
          <w:br w:type="textWrapping" w:clear="all"/>
        </w:r>
      </w:ins>
      <w:ins w:id="1900" w:author="Greg Hutchins" w:date="2018-12-07T14:18:00Z">
        <w:r w:rsidR="003D6FC0">
          <w:rPr>
            <w:rFonts w:cstheme="minorHAnsi"/>
          </w:rPr>
          <w:t xml:space="preserve">After the team performed the necessary due diligence to </w:t>
        </w:r>
      </w:ins>
      <w:ins w:id="1901" w:author="Greg Hutchins" w:date="2018-12-07T14:19:00Z">
        <w:r w:rsidR="003D6FC0">
          <w:rPr>
            <w:rFonts w:cstheme="minorHAnsi"/>
          </w:rPr>
          <w:t xml:space="preserve">assess, identify and prepare for risk events the </w:t>
        </w:r>
      </w:ins>
      <w:ins w:id="1902" w:author="Greg Hutchins" w:date="2018-12-07T14:20:00Z">
        <w:r w:rsidR="003D6FC0">
          <w:rPr>
            <w:rFonts w:cstheme="minorHAnsi"/>
          </w:rPr>
          <w:t xml:space="preserve">focus </w:t>
        </w:r>
        <w:r w:rsidR="003D6FC0" w:rsidRPr="00821277">
          <w:rPr>
            <w:rFonts w:cstheme="minorHAnsi"/>
          </w:rPr>
          <w:t xml:space="preserve">shifted to baselining project cost and </w:t>
        </w:r>
      </w:ins>
      <w:ins w:id="1903" w:author="Greg Hutchins" w:date="2018-12-07T14:21:00Z">
        <w:r w:rsidR="003D6FC0" w:rsidRPr="00821277">
          <w:rPr>
            <w:rFonts w:cstheme="minorHAnsi"/>
          </w:rPr>
          <w:t xml:space="preserve">the </w:t>
        </w:r>
      </w:ins>
      <w:ins w:id="1904" w:author="Greg Hutchins" w:date="2018-12-07T14:20:00Z">
        <w:r w:rsidR="003D6FC0" w:rsidRPr="00821277">
          <w:rPr>
            <w:rFonts w:cstheme="minorHAnsi"/>
          </w:rPr>
          <w:t>schedule.</w:t>
        </w:r>
      </w:ins>
      <w:ins w:id="1905" w:author="Greg Hutchins" w:date="2018-12-07T14:21:00Z">
        <w:r w:rsidR="003D6FC0" w:rsidRPr="00821277">
          <w:rPr>
            <w:rFonts w:cstheme="minorHAnsi"/>
          </w:rPr>
          <w:t xml:space="preserve"> </w:t>
        </w:r>
      </w:ins>
    </w:p>
    <w:p w14:paraId="21BEC0D7" w14:textId="77777777" w:rsidR="001228CE" w:rsidRPr="00821277" w:rsidRDefault="001228CE" w:rsidP="001462A2">
      <w:pPr>
        <w:widowControl w:val="0"/>
        <w:pBdr>
          <w:top w:val="nil"/>
          <w:left w:val="nil"/>
          <w:bottom w:val="nil"/>
          <w:right w:val="nil"/>
          <w:between w:val="nil"/>
        </w:pBdr>
        <w:spacing w:after="0" w:line="240" w:lineRule="auto"/>
        <w:rPr>
          <w:ins w:id="1906" w:author="Greg Hutchins" w:date="2018-12-07T15:05:00Z"/>
          <w:rFonts w:cstheme="minorHAnsi"/>
        </w:rPr>
      </w:pPr>
    </w:p>
    <w:p w14:paraId="4A23E4C6" w14:textId="3DDC93ED" w:rsidR="001462A2" w:rsidRPr="00821277" w:rsidRDefault="003D6FC0" w:rsidP="001462A2">
      <w:pPr>
        <w:widowControl w:val="0"/>
        <w:pBdr>
          <w:top w:val="nil"/>
          <w:left w:val="nil"/>
          <w:bottom w:val="nil"/>
          <w:right w:val="nil"/>
          <w:between w:val="nil"/>
        </w:pBdr>
        <w:spacing w:after="0" w:line="240" w:lineRule="auto"/>
        <w:rPr>
          <w:ins w:id="1907" w:author="Greg Hutchins" w:date="2018-12-07T14:28:00Z"/>
          <w:rFonts w:cstheme="minorHAnsi"/>
        </w:rPr>
      </w:pPr>
      <w:ins w:id="1908" w:author="Greg Hutchins" w:date="2018-12-07T14:21:00Z">
        <w:r w:rsidRPr="00821277">
          <w:rPr>
            <w:rFonts w:cstheme="minorHAnsi"/>
          </w:rPr>
          <w:t xml:space="preserve">Reviewing the quarterly cash flow report assisted in identifying trends where applicable. As may be seen in </w:t>
        </w:r>
      </w:ins>
      <w:ins w:id="1909" w:author="Greg Hutchins" w:date="2018-12-07T14:25:00Z">
        <w:r w:rsidR="001462A2" w:rsidRPr="00821277">
          <w:rPr>
            <w:rFonts w:cstheme="minorHAnsi"/>
          </w:rPr>
          <w:t>Appendix F</w:t>
        </w:r>
      </w:ins>
      <w:ins w:id="1910" w:author="Greg Hutchins" w:date="2018-12-07T14:21:00Z">
        <w:r w:rsidRPr="00821277">
          <w:rPr>
            <w:rFonts w:cstheme="minorHAnsi"/>
          </w:rPr>
          <w:t>, the cost distributio</w:t>
        </w:r>
      </w:ins>
      <w:ins w:id="1911" w:author="Greg Hutchins" w:date="2018-12-07T14:22:00Z">
        <w:r w:rsidRPr="00821277">
          <w:rPr>
            <w:rFonts w:cstheme="minorHAnsi"/>
          </w:rPr>
          <w:t xml:space="preserve">n </w:t>
        </w:r>
        <w:r w:rsidR="001462A2" w:rsidRPr="00821277">
          <w:rPr>
            <w:rFonts w:cstheme="minorHAnsi"/>
          </w:rPr>
          <w:t>is fairly consistent over the lifespan of the project.</w:t>
        </w:r>
      </w:ins>
      <w:ins w:id="1912" w:author="Greg Hutchins" w:date="2018-12-07T14:20:00Z">
        <w:r w:rsidRPr="00821277">
          <w:rPr>
            <w:rFonts w:cstheme="minorHAnsi"/>
          </w:rPr>
          <w:t xml:space="preserve"> </w:t>
        </w:r>
      </w:ins>
      <w:ins w:id="1913" w:author="Greg Hutchins" w:date="2018-12-07T14:22:00Z">
        <w:r w:rsidR="001462A2" w:rsidRPr="00821277">
          <w:rPr>
            <w:rFonts w:cstheme="minorHAnsi"/>
          </w:rPr>
          <w:t xml:space="preserve">The cash flow </w:t>
        </w:r>
      </w:ins>
      <w:ins w:id="1914" w:author="Greg Hutchins" w:date="2018-12-07T14:26:00Z">
        <w:r w:rsidR="001462A2" w:rsidRPr="00821277">
          <w:rPr>
            <w:rFonts w:cstheme="minorHAnsi"/>
          </w:rPr>
          <w:t>incr</w:t>
        </w:r>
      </w:ins>
      <w:ins w:id="1915" w:author="Greg Hutchins" w:date="2018-12-07T14:22:00Z">
        <w:r w:rsidR="001462A2" w:rsidRPr="00821277">
          <w:rPr>
            <w:rFonts w:cstheme="minorHAnsi"/>
          </w:rPr>
          <w:t>ease during the</w:t>
        </w:r>
      </w:ins>
      <w:ins w:id="1916" w:author="Greg Hutchins" w:date="2018-12-07T14:23:00Z">
        <w:r w:rsidR="001462A2" w:rsidRPr="00821277">
          <w:rPr>
            <w:rFonts w:cstheme="minorHAnsi"/>
          </w:rPr>
          <w:t xml:space="preserve"> second quarter of the first year is one of the only noticeable discrepancies in the distribution. Also, it is important to note the cumulative cost of the first three quarters is more than half of the project. </w:t>
        </w:r>
      </w:ins>
      <w:ins w:id="1917" w:author="Greg Hutchins" w:date="2018-12-07T14:43:00Z">
        <w:r w:rsidR="008E6BD8" w:rsidRPr="00821277">
          <w:rPr>
            <w:rFonts w:cstheme="minorHAnsi"/>
          </w:rPr>
          <w:t xml:space="preserve">Reviewing the breakdowns as it related to cost assisted the team </w:t>
        </w:r>
        <w:r w:rsidR="002D36B8" w:rsidRPr="00821277">
          <w:rPr>
            <w:rFonts w:cstheme="minorHAnsi"/>
          </w:rPr>
          <w:t>in understa</w:t>
        </w:r>
      </w:ins>
      <w:ins w:id="1918" w:author="Greg Hutchins" w:date="2018-12-07T14:44:00Z">
        <w:r w:rsidR="002D36B8" w:rsidRPr="00821277">
          <w:rPr>
            <w:rFonts w:cstheme="minorHAnsi"/>
          </w:rPr>
          <w:t>nding where expenses were to occur based on the allocation of resources and schedule.</w:t>
        </w:r>
      </w:ins>
    </w:p>
    <w:p w14:paraId="617C196B" w14:textId="70E7FA1B" w:rsidR="001462A2" w:rsidRPr="00821277" w:rsidRDefault="001462A2" w:rsidP="001462A2">
      <w:pPr>
        <w:widowControl w:val="0"/>
        <w:pBdr>
          <w:top w:val="nil"/>
          <w:left w:val="nil"/>
          <w:bottom w:val="nil"/>
          <w:right w:val="nil"/>
          <w:between w:val="nil"/>
        </w:pBdr>
        <w:spacing w:after="0" w:line="240" w:lineRule="auto"/>
        <w:rPr>
          <w:ins w:id="1919" w:author="Greg Hutchins" w:date="2018-12-07T14:28:00Z"/>
          <w:rFonts w:cstheme="minorHAnsi"/>
        </w:rPr>
      </w:pPr>
    </w:p>
    <w:p w14:paraId="1DC2B2E6" w14:textId="5FB27C36" w:rsidR="001462A2" w:rsidRPr="00821277" w:rsidRDefault="002D36B8" w:rsidP="001462A2">
      <w:pPr>
        <w:widowControl w:val="0"/>
        <w:pBdr>
          <w:top w:val="nil"/>
          <w:left w:val="nil"/>
          <w:bottom w:val="nil"/>
          <w:right w:val="nil"/>
          <w:between w:val="nil"/>
        </w:pBdr>
        <w:spacing w:after="0" w:line="240" w:lineRule="auto"/>
        <w:rPr>
          <w:ins w:id="1920" w:author="Greg Hutchins" w:date="2018-12-07T14:31:00Z"/>
          <w:rFonts w:cstheme="minorHAnsi"/>
        </w:rPr>
      </w:pPr>
      <w:ins w:id="1921" w:author="Greg Hutchins" w:date="2018-12-07T14:44:00Z">
        <w:r w:rsidRPr="00821277">
          <w:rPr>
            <w:rFonts w:cstheme="minorHAnsi"/>
          </w:rPr>
          <w:t>Finally, l</w:t>
        </w:r>
      </w:ins>
      <w:ins w:id="1922" w:author="Greg Hutchins" w:date="2018-12-07T14:28:00Z">
        <w:r w:rsidR="001462A2" w:rsidRPr="00821277">
          <w:rPr>
            <w:rFonts w:cstheme="minorHAnsi"/>
          </w:rPr>
          <w:t xml:space="preserve">everaging the </w:t>
        </w:r>
      </w:ins>
      <w:ins w:id="1923" w:author="Greg Hutchins" w:date="2018-12-07T14:30:00Z">
        <w:r w:rsidR="001462A2" w:rsidRPr="00821277">
          <w:rPr>
            <w:rFonts w:cstheme="minorHAnsi"/>
          </w:rPr>
          <w:t>c</w:t>
        </w:r>
      </w:ins>
      <w:ins w:id="1924" w:author="Greg Hutchins" w:date="2018-12-07T14:28:00Z">
        <w:r w:rsidR="001462A2" w:rsidRPr="00821277">
          <w:rPr>
            <w:rFonts w:cstheme="minorHAnsi"/>
          </w:rPr>
          <w:t xml:space="preserve">ost table which may be found in Appendix G, the team was able to </w:t>
        </w:r>
      </w:ins>
      <w:ins w:id="1925" w:author="Greg Hutchins" w:date="2018-12-07T14:29:00Z">
        <w:r w:rsidR="001462A2" w:rsidRPr="00821277">
          <w:rPr>
            <w:rFonts w:cstheme="minorHAnsi"/>
          </w:rPr>
          <w:t xml:space="preserve">submit </w:t>
        </w:r>
      </w:ins>
      <w:ins w:id="1926" w:author="Greg Hutchins" w:date="2018-12-07T14:30:00Z">
        <w:r w:rsidR="001462A2" w:rsidRPr="00821277">
          <w:rPr>
            <w:rFonts w:cstheme="minorHAnsi"/>
          </w:rPr>
          <w:t>the Cost Baseline for approval by senior management.</w:t>
        </w:r>
      </w:ins>
      <w:ins w:id="1927" w:author="Greg Hutchins" w:date="2018-12-07T14:45:00Z">
        <w:r w:rsidRPr="00821277">
          <w:rPr>
            <w:rFonts w:cstheme="minorHAnsi"/>
          </w:rPr>
          <w:t xml:space="preserve"> </w:t>
        </w:r>
      </w:ins>
    </w:p>
    <w:p w14:paraId="28D24FD2" w14:textId="274D032F" w:rsidR="001462A2" w:rsidRPr="00821277" w:rsidRDefault="001462A2" w:rsidP="001462A2">
      <w:pPr>
        <w:widowControl w:val="0"/>
        <w:pBdr>
          <w:top w:val="nil"/>
          <w:left w:val="nil"/>
          <w:bottom w:val="nil"/>
          <w:right w:val="nil"/>
          <w:between w:val="nil"/>
        </w:pBdr>
        <w:spacing w:after="0" w:line="240" w:lineRule="auto"/>
        <w:rPr>
          <w:ins w:id="1928" w:author="Greg Hutchins" w:date="2018-12-07T14:31:00Z"/>
          <w:rFonts w:cstheme="minorHAnsi"/>
        </w:rPr>
      </w:pPr>
    </w:p>
    <w:p w14:paraId="7CD9F4B1" w14:textId="4CC14E8D" w:rsidR="001462A2" w:rsidRPr="003D6FC0" w:rsidDel="002D36B8" w:rsidRDefault="001462A2">
      <w:pPr>
        <w:widowControl w:val="0"/>
        <w:pBdr>
          <w:top w:val="nil"/>
          <w:left w:val="nil"/>
          <w:bottom w:val="nil"/>
          <w:right w:val="nil"/>
          <w:between w:val="nil"/>
        </w:pBdr>
        <w:spacing w:after="0" w:line="240" w:lineRule="auto"/>
        <w:rPr>
          <w:del w:id="1929" w:author="Greg Hutchins" w:date="2018-12-07T14:50:00Z"/>
          <w:rFonts w:cstheme="minorHAnsi"/>
          <w:rPrChange w:id="1930" w:author="Greg Hutchins" w:date="2018-12-07T14:18:00Z">
            <w:rPr>
              <w:del w:id="1931" w:author="Greg Hutchins" w:date="2018-12-07T14:50:00Z"/>
              <w:rFonts w:cstheme="minorHAnsi"/>
              <w:b/>
            </w:rPr>
          </w:rPrChange>
        </w:rPr>
        <w:pPrChange w:id="1932" w:author="Greg Hutchins" w:date="2018-12-07T14:50:00Z">
          <w:pPr>
            <w:widowControl w:val="0"/>
            <w:pBdr>
              <w:top w:val="nil"/>
              <w:left w:val="nil"/>
              <w:bottom w:val="nil"/>
              <w:right w:val="nil"/>
              <w:between w:val="nil"/>
            </w:pBdr>
          </w:pPr>
        </w:pPrChange>
      </w:pPr>
      <w:ins w:id="1933" w:author="Greg Hutchins" w:date="2018-12-07T14:31:00Z">
        <w:r>
          <w:rPr>
            <w:rFonts w:cstheme="minorHAnsi"/>
          </w:rPr>
          <w:t xml:space="preserve">Overall, the Planning stage was significant in </w:t>
        </w:r>
      </w:ins>
      <w:ins w:id="1934" w:author="Greg Hutchins" w:date="2018-12-07T14:46:00Z">
        <w:r w:rsidR="002D36B8">
          <w:rPr>
            <w:rFonts w:cstheme="minorHAnsi"/>
          </w:rPr>
          <w:t xml:space="preserve">preparing </w:t>
        </w:r>
      </w:ins>
      <w:ins w:id="1935" w:author="Greg Hutchins" w:date="2018-12-07T14:31:00Z">
        <w:r>
          <w:rPr>
            <w:rFonts w:cstheme="minorHAnsi"/>
          </w:rPr>
          <w:t xml:space="preserve">the team </w:t>
        </w:r>
      </w:ins>
      <w:ins w:id="1936" w:author="Greg Hutchins" w:date="2018-12-07T14:32:00Z">
        <w:r>
          <w:rPr>
            <w:rFonts w:cstheme="minorHAnsi"/>
          </w:rPr>
          <w:t xml:space="preserve">for </w:t>
        </w:r>
        <w:r w:rsidR="00663F7E">
          <w:rPr>
            <w:rFonts w:cstheme="minorHAnsi"/>
          </w:rPr>
          <w:t xml:space="preserve">the Execution stage. </w:t>
        </w:r>
      </w:ins>
      <w:ins w:id="1937" w:author="Greg Hutchins" w:date="2018-12-07T14:50:00Z">
        <w:r w:rsidR="002D36B8">
          <w:rPr>
            <w:rFonts w:cstheme="minorHAnsi"/>
          </w:rPr>
          <w:t>In p</w:t>
        </w:r>
      </w:ins>
      <w:ins w:id="1938" w:author="Greg Hutchins" w:date="2018-12-07T14:32:00Z">
        <w:r w:rsidR="00663F7E">
          <w:rPr>
            <w:rFonts w:cstheme="minorHAnsi"/>
          </w:rPr>
          <w:t>lanning as it relate</w:t>
        </w:r>
      </w:ins>
      <w:ins w:id="1939" w:author="Greg Hutchins" w:date="2018-12-07T14:50:00Z">
        <w:r w:rsidR="002D36B8">
          <w:rPr>
            <w:rFonts w:cstheme="minorHAnsi"/>
          </w:rPr>
          <w:t>s</w:t>
        </w:r>
      </w:ins>
      <w:ins w:id="1940" w:author="Greg Hutchins" w:date="2018-12-07T14:32:00Z">
        <w:r w:rsidR="00663F7E">
          <w:rPr>
            <w:rFonts w:cstheme="minorHAnsi"/>
          </w:rPr>
          <w:t xml:space="preserve"> </w:t>
        </w:r>
      </w:ins>
      <w:ins w:id="1941" w:author="Greg Hutchins" w:date="2018-12-07T14:50:00Z">
        <w:r w:rsidR="002D36B8">
          <w:rPr>
            <w:rFonts w:cstheme="minorHAnsi"/>
          </w:rPr>
          <w:t xml:space="preserve">to </w:t>
        </w:r>
      </w:ins>
      <w:ins w:id="1942" w:author="Greg Hutchins" w:date="2018-12-07T14:32:00Z">
        <w:r w:rsidR="00663F7E">
          <w:rPr>
            <w:rFonts w:cstheme="minorHAnsi"/>
          </w:rPr>
          <w:t xml:space="preserve">scheduling and cost along with identifying, assessing and preparing for project risk(s) were crucial </w:t>
        </w:r>
      </w:ins>
      <w:ins w:id="1943" w:author="Greg Hutchins" w:date="2018-12-07T14:33:00Z">
        <w:r w:rsidR="00663F7E">
          <w:rPr>
            <w:rFonts w:cstheme="minorHAnsi"/>
          </w:rPr>
          <w:t xml:space="preserve">and allowed the team to have a more holistic idea as to how the project </w:t>
        </w:r>
      </w:ins>
      <w:ins w:id="1944" w:author="Greg Hutchins" w:date="2018-12-07T14:35:00Z">
        <w:r w:rsidR="00663F7E">
          <w:rPr>
            <w:rFonts w:cstheme="minorHAnsi"/>
          </w:rPr>
          <w:t xml:space="preserve">would hopefully </w:t>
        </w:r>
      </w:ins>
      <w:ins w:id="1945" w:author="Greg Hutchins" w:date="2018-12-07T14:33:00Z">
        <w:r w:rsidR="00663F7E">
          <w:rPr>
            <w:rFonts w:cstheme="minorHAnsi"/>
          </w:rPr>
          <w:t xml:space="preserve">unfold. The hours </w:t>
        </w:r>
      </w:ins>
      <w:ins w:id="1946" w:author="Greg Hutchins" w:date="2018-12-07T14:34:00Z">
        <w:r w:rsidR="00663F7E">
          <w:rPr>
            <w:rFonts w:cstheme="minorHAnsi"/>
          </w:rPr>
          <w:t>and</w:t>
        </w:r>
      </w:ins>
      <w:ins w:id="1947" w:author="Greg Hutchins" w:date="2018-12-07T14:33:00Z">
        <w:r w:rsidR="00663F7E">
          <w:rPr>
            <w:rFonts w:cstheme="minorHAnsi"/>
          </w:rPr>
          <w:t xml:space="preserve"> resources invested into each of these components </w:t>
        </w:r>
      </w:ins>
      <w:ins w:id="1948" w:author="Greg Hutchins" w:date="2018-12-07T14:34:00Z">
        <w:r w:rsidR="00663F7E">
          <w:rPr>
            <w:rFonts w:cstheme="minorHAnsi"/>
          </w:rPr>
          <w:t xml:space="preserve">and artifacts have </w:t>
        </w:r>
      </w:ins>
      <w:ins w:id="1949" w:author="Greg" w:date="2018-12-08T12:29:00Z">
        <w:r w:rsidR="00AE6EC1">
          <w:rPr>
            <w:rFonts w:cstheme="minorHAnsi"/>
          </w:rPr>
          <w:t xml:space="preserve">assisted </w:t>
        </w:r>
      </w:ins>
      <w:ins w:id="1950" w:author="Greg Hutchins" w:date="2018-12-07T14:34:00Z">
        <w:del w:id="1951" w:author="Greg" w:date="2018-12-08T12:29:00Z">
          <w:r w:rsidR="00663F7E" w:rsidDel="00AE6EC1">
            <w:rPr>
              <w:rFonts w:cstheme="minorHAnsi"/>
            </w:rPr>
            <w:delText xml:space="preserve">paid back </w:delText>
          </w:r>
        </w:del>
        <w:r w:rsidR="00663F7E">
          <w:rPr>
            <w:rFonts w:cstheme="minorHAnsi"/>
          </w:rPr>
          <w:t xml:space="preserve">greatly and as the project nears completion </w:t>
        </w:r>
      </w:ins>
      <w:ins w:id="1952" w:author="Greg Hutchins" w:date="2018-12-07T14:37:00Z">
        <w:r w:rsidR="00663F7E">
          <w:rPr>
            <w:rFonts w:cstheme="minorHAnsi"/>
          </w:rPr>
          <w:t xml:space="preserve">the team is prepared </w:t>
        </w:r>
      </w:ins>
      <w:ins w:id="1953" w:author="Greg Hutchins" w:date="2018-12-07T15:06:00Z">
        <w:r w:rsidR="001228CE">
          <w:rPr>
            <w:rFonts w:cstheme="minorHAnsi"/>
          </w:rPr>
          <w:t xml:space="preserve">for any </w:t>
        </w:r>
      </w:ins>
      <w:ins w:id="1954" w:author="Greg Hutchins" w:date="2018-12-07T14:50:00Z">
        <w:r w:rsidR="002D36B8">
          <w:rPr>
            <w:rFonts w:cstheme="minorHAnsi"/>
          </w:rPr>
          <w:t xml:space="preserve">unforeseen events </w:t>
        </w:r>
      </w:ins>
      <w:ins w:id="1955" w:author="Greg Hutchins" w:date="2018-12-07T15:06:00Z">
        <w:r w:rsidR="001228CE">
          <w:rPr>
            <w:rFonts w:cstheme="minorHAnsi"/>
          </w:rPr>
          <w:t>if they should arise</w:t>
        </w:r>
      </w:ins>
      <w:ins w:id="1956" w:author="Greg Hutchins" w:date="2018-12-07T14:50:00Z">
        <w:r w:rsidR="002D36B8">
          <w:rPr>
            <w:rFonts w:cstheme="minorHAnsi"/>
          </w:rPr>
          <w:t xml:space="preserve">. </w:t>
        </w:r>
      </w:ins>
    </w:p>
    <w:p w14:paraId="6E3588FB" w14:textId="05CC4BC6" w:rsidR="005719F4" w:rsidDel="002D36B8" w:rsidRDefault="005719F4">
      <w:pPr>
        <w:widowControl w:val="0"/>
        <w:pBdr>
          <w:top w:val="nil"/>
          <w:left w:val="nil"/>
          <w:bottom w:val="nil"/>
          <w:right w:val="nil"/>
          <w:between w:val="nil"/>
        </w:pBdr>
        <w:spacing w:after="0" w:line="240" w:lineRule="auto"/>
        <w:rPr>
          <w:del w:id="1957" w:author="Greg Hutchins" w:date="2018-12-07T14:50:00Z"/>
          <w:rFonts w:cstheme="minorHAnsi"/>
          <w:b/>
        </w:rPr>
        <w:pPrChange w:id="1958" w:author="Greg Hutchins" w:date="2018-12-07T14:50:00Z">
          <w:pPr>
            <w:widowControl w:val="0"/>
            <w:pBdr>
              <w:top w:val="nil"/>
              <w:left w:val="nil"/>
              <w:bottom w:val="nil"/>
              <w:right w:val="nil"/>
              <w:between w:val="nil"/>
            </w:pBdr>
          </w:pPr>
        </w:pPrChange>
      </w:pPr>
    </w:p>
    <w:p w14:paraId="00A7AD7B" w14:textId="3BB6FB16" w:rsidR="005719F4" w:rsidRDefault="005719F4">
      <w:pPr>
        <w:widowControl w:val="0"/>
        <w:pBdr>
          <w:top w:val="nil"/>
          <w:left w:val="nil"/>
          <w:bottom w:val="nil"/>
          <w:right w:val="nil"/>
          <w:between w:val="nil"/>
        </w:pBdr>
        <w:spacing w:after="0" w:line="240" w:lineRule="auto"/>
        <w:rPr>
          <w:rFonts w:cstheme="minorHAnsi"/>
          <w:b/>
        </w:rPr>
        <w:pPrChange w:id="1959" w:author="Greg" w:date="2018-12-08T12:29:00Z">
          <w:pPr>
            <w:widowControl w:val="0"/>
            <w:pBdr>
              <w:top w:val="nil"/>
              <w:left w:val="nil"/>
              <w:bottom w:val="nil"/>
              <w:right w:val="nil"/>
              <w:between w:val="nil"/>
            </w:pBdr>
          </w:pPr>
        </w:pPrChange>
      </w:pPr>
    </w:p>
    <w:p w14:paraId="75CB45B2" w14:textId="123DA6A4" w:rsidR="005719F4" w:rsidRDefault="005719F4">
      <w:pPr>
        <w:widowControl w:val="0"/>
        <w:pBdr>
          <w:top w:val="nil"/>
          <w:left w:val="nil"/>
          <w:bottom w:val="nil"/>
          <w:right w:val="nil"/>
          <w:between w:val="nil"/>
        </w:pBdr>
        <w:spacing w:after="0" w:line="240" w:lineRule="auto"/>
        <w:rPr>
          <w:rFonts w:cstheme="minorHAnsi"/>
          <w:b/>
        </w:rPr>
        <w:pPrChange w:id="1960" w:author="Greg" w:date="2018-12-08T12:29:00Z">
          <w:pPr>
            <w:widowControl w:val="0"/>
            <w:pBdr>
              <w:top w:val="nil"/>
              <w:left w:val="nil"/>
              <w:bottom w:val="nil"/>
              <w:right w:val="nil"/>
              <w:between w:val="nil"/>
            </w:pBdr>
          </w:pPr>
        </w:pPrChange>
      </w:pPr>
    </w:p>
    <w:p w14:paraId="622EA77C" w14:textId="4A41E67D" w:rsidR="005719F4" w:rsidRDefault="005719F4">
      <w:pPr>
        <w:widowControl w:val="0"/>
        <w:pBdr>
          <w:top w:val="nil"/>
          <w:left w:val="nil"/>
          <w:bottom w:val="nil"/>
          <w:right w:val="nil"/>
          <w:between w:val="nil"/>
        </w:pBdr>
        <w:spacing w:after="0" w:line="240" w:lineRule="auto"/>
        <w:rPr>
          <w:ins w:id="1961" w:author="Greg Hutchins" w:date="2018-12-09T16:19:00Z"/>
          <w:rFonts w:cstheme="minorHAnsi"/>
          <w:b/>
        </w:rPr>
      </w:pPr>
    </w:p>
    <w:p w14:paraId="5D342918" w14:textId="351955D6" w:rsidR="00BC0348" w:rsidRDefault="00BC0348">
      <w:pPr>
        <w:widowControl w:val="0"/>
        <w:pBdr>
          <w:top w:val="nil"/>
          <w:left w:val="nil"/>
          <w:bottom w:val="nil"/>
          <w:right w:val="nil"/>
          <w:between w:val="nil"/>
        </w:pBdr>
        <w:spacing w:after="0" w:line="240" w:lineRule="auto"/>
        <w:rPr>
          <w:ins w:id="1962" w:author="Greg Hutchins" w:date="2018-12-09T16:19:00Z"/>
          <w:rFonts w:cstheme="minorHAnsi"/>
          <w:b/>
        </w:rPr>
      </w:pPr>
    </w:p>
    <w:p w14:paraId="27FEBD99" w14:textId="72BC5BAA" w:rsidR="00BC0348" w:rsidRDefault="00BC0348">
      <w:pPr>
        <w:widowControl w:val="0"/>
        <w:pBdr>
          <w:top w:val="nil"/>
          <w:left w:val="nil"/>
          <w:bottom w:val="nil"/>
          <w:right w:val="nil"/>
          <w:between w:val="nil"/>
        </w:pBdr>
        <w:spacing w:after="0" w:line="240" w:lineRule="auto"/>
        <w:rPr>
          <w:ins w:id="1963" w:author="Greg Hutchins" w:date="2018-12-09T16:19:00Z"/>
          <w:rFonts w:cstheme="minorHAnsi"/>
          <w:b/>
        </w:rPr>
      </w:pPr>
    </w:p>
    <w:p w14:paraId="3F1574BB" w14:textId="77777777" w:rsidR="00BC0348" w:rsidRDefault="00BC0348">
      <w:pPr>
        <w:widowControl w:val="0"/>
        <w:pBdr>
          <w:top w:val="nil"/>
          <w:left w:val="nil"/>
          <w:bottom w:val="nil"/>
          <w:right w:val="nil"/>
          <w:between w:val="nil"/>
        </w:pBdr>
        <w:spacing w:after="0" w:line="240" w:lineRule="auto"/>
        <w:rPr>
          <w:rFonts w:cstheme="minorHAnsi"/>
          <w:b/>
        </w:rPr>
        <w:pPrChange w:id="1964" w:author="Greg" w:date="2018-12-08T12:29:00Z">
          <w:pPr>
            <w:widowControl w:val="0"/>
            <w:pBdr>
              <w:top w:val="nil"/>
              <w:left w:val="nil"/>
              <w:bottom w:val="nil"/>
              <w:right w:val="nil"/>
              <w:between w:val="nil"/>
            </w:pBdr>
          </w:pPr>
        </w:pPrChange>
      </w:pPr>
    </w:p>
    <w:p w14:paraId="20F7AAE7" w14:textId="648CA0A3" w:rsidR="00F542FD" w:rsidRPr="00F542FD" w:rsidRDefault="00CE38E6">
      <w:pPr>
        <w:pStyle w:val="Heading1"/>
        <w:rPr>
          <w:ins w:id="1965" w:author="Greg" w:date="2018-12-08T11:36:00Z"/>
        </w:rPr>
      </w:pPr>
      <w:bookmarkStart w:id="1966" w:name="_Toc532136426"/>
      <w:ins w:id="1967" w:author="Greg Hutchins" w:date="2018-12-09T16:52:00Z">
        <w:r>
          <w:lastRenderedPageBreak/>
          <w:t>Executing</w:t>
        </w:r>
      </w:ins>
      <w:ins w:id="1968" w:author="Greg" w:date="2018-12-08T11:36:00Z">
        <w:del w:id="1969" w:author="Greg Hutchins" w:date="2018-12-09T16:36:00Z">
          <w:r w:rsidR="004B4A9E" w:rsidDel="00F542FD">
            <w:delText>Executing</w:delText>
          </w:r>
        </w:del>
        <w:bookmarkEnd w:id="1966"/>
      </w:ins>
    </w:p>
    <w:p w14:paraId="386FD678" w14:textId="35837995" w:rsidR="004B4A9E" w:rsidRDefault="004B4A9E">
      <w:pPr>
        <w:spacing w:after="0" w:line="240" w:lineRule="auto"/>
        <w:rPr>
          <w:ins w:id="1970" w:author="Greg" w:date="2018-12-08T11:37:00Z"/>
        </w:rPr>
        <w:pPrChange w:id="1971" w:author="Greg" w:date="2018-12-08T12:29:00Z">
          <w:pPr/>
        </w:pPrChange>
      </w:pPr>
    </w:p>
    <w:p w14:paraId="4FF8D7F5" w14:textId="3E61BA04" w:rsidR="00AE5544" w:rsidRDefault="00AE5544" w:rsidP="00AE5544">
      <w:pPr>
        <w:pStyle w:val="NormalWeb"/>
        <w:spacing w:before="0" w:beforeAutospacing="0" w:after="0" w:afterAutospacing="0"/>
        <w:rPr>
          <w:ins w:id="1972" w:author="Greg" w:date="2018-12-08T12:08:00Z"/>
          <w:rFonts w:asciiTheme="minorHAnsi" w:hAnsiTheme="minorHAnsi" w:cstheme="minorHAnsi"/>
          <w:color w:val="000000"/>
          <w:sz w:val="22"/>
          <w:szCs w:val="22"/>
        </w:rPr>
      </w:pPr>
      <w:ins w:id="1973" w:author="Greg" w:date="2018-12-08T12:01:00Z">
        <w:r>
          <w:rPr>
            <w:rFonts w:asciiTheme="minorHAnsi" w:hAnsiTheme="minorHAnsi" w:cstheme="minorHAnsi"/>
            <w:color w:val="000000"/>
            <w:sz w:val="22"/>
            <w:szCs w:val="22"/>
          </w:rPr>
          <w:t xml:space="preserve">Executing as part of the project lifecycle </w:t>
        </w:r>
      </w:ins>
      <w:ins w:id="1974" w:author="Greg" w:date="2018-12-08T12:06:00Z">
        <w:r w:rsidR="0040757A">
          <w:rPr>
            <w:rFonts w:asciiTheme="minorHAnsi" w:hAnsiTheme="minorHAnsi" w:cstheme="minorHAnsi"/>
            <w:color w:val="000000"/>
            <w:sz w:val="22"/>
            <w:szCs w:val="22"/>
          </w:rPr>
          <w:t>focuses on</w:t>
        </w:r>
      </w:ins>
      <w:ins w:id="1975" w:author="Greg" w:date="2018-12-08T12:01:00Z">
        <w:r>
          <w:rPr>
            <w:rFonts w:asciiTheme="minorHAnsi" w:hAnsiTheme="minorHAnsi" w:cstheme="minorHAnsi"/>
            <w:color w:val="000000"/>
            <w:sz w:val="22"/>
            <w:szCs w:val="22"/>
          </w:rPr>
          <w:t xml:space="preserve"> the majority of the project work </w:t>
        </w:r>
      </w:ins>
      <w:ins w:id="1976" w:author="Greg" w:date="2018-12-08T12:07:00Z">
        <w:r w:rsidR="0040757A">
          <w:rPr>
            <w:rFonts w:asciiTheme="minorHAnsi" w:hAnsiTheme="minorHAnsi" w:cstheme="minorHAnsi"/>
            <w:color w:val="000000"/>
            <w:sz w:val="22"/>
            <w:szCs w:val="22"/>
          </w:rPr>
          <w:t>that is completed and the project team</w:t>
        </w:r>
      </w:ins>
      <w:ins w:id="1977" w:author="Greg" w:date="2018-12-08T12:29:00Z">
        <w:r w:rsidR="00AE6EC1">
          <w:rPr>
            <w:rFonts w:asciiTheme="minorHAnsi" w:hAnsiTheme="minorHAnsi" w:cstheme="minorHAnsi"/>
            <w:color w:val="000000"/>
            <w:sz w:val="22"/>
            <w:szCs w:val="22"/>
          </w:rPr>
          <w:t>’s</w:t>
        </w:r>
      </w:ins>
      <w:ins w:id="1978" w:author="Greg" w:date="2018-12-08T12:07:00Z">
        <w:r w:rsidR="0040757A">
          <w:rPr>
            <w:rFonts w:asciiTheme="minorHAnsi" w:hAnsiTheme="minorHAnsi" w:cstheme="minorHAnsi"/>
            <w:color w:val="000000"/>
            <w:sz w:val="22"/>
            <w:szCs w:val="22"/>
          </w:rPr>
          <w:t xml:space="preserve"> analy</w:t>
        </w:r>
      </w:ins>
      <w:ins w:id="1979" w:author="Greg" w:date="2018-12-08T12:29:00Z">
        <w:r w:rsidR="00AE6EC1">
          <w:rPr>
            <w:rFonts w:asciiTheme="minorHAnsi" w:hAnsiTheme="minorHAnsi" w:cstheme="minorHAnsi"/>
            <w:color w:val="000000"/>
            <w:sz w:val="22"/>
            <w:szCs w:val="22"/>
          </w:rPr>
          <w:t>sis of</w:t>
        </w:r>
      </w:ins>
      <w:ins w:id="1980" w:author="Greg" w:date="2018-12-08T12:07:00Z">
        <w:r w:rsidR="0040757A">
          <w:rPr>
            <w:rFonts w:asciiTheme="minorHAnsi" w:hAnsiTheme="minorHAnsi" w:cstheme="minorHAnsi"/>
            <w:color w:val="000000"/>
            <w:sz w:val="22"/>
            <w:szCs w:val="22"/>
          </w:rPr>
          <w:t xml:space="preserve"> </w:t>
        </w:r>
      </w:ins>
      <w:ins w:id="1981" w:author="Greg" w:date="2018-12-08T12:02:00Z">
        <w:r>
          <w:rPr>
            <w:rFonts w:asciiTheme="minorHAnsi" w:hAnsiTheme="minorHAnsi" w:cstheme="minorHAnsi"/>
            <w:color w:val="000000"/>
            <w:sz w:val="22"/>
            <w:szCs w:val="22"/>
          </w:rPr>
          <w:t xml:space="preserve">the control elements </w:t>
        </w:r>
      </w:ins>
      <w:ins w:id="1982" w:author="Greg" w:date="2018-12-08T12:03:00Z">
        <w:r>
          <w:rPr>
            <w:rFonts w:asciiTheme="minorHAnsi" w:hAnsiTheme="minorHAnsi" w:cstheme="minorHAnsi"/>
            <w:color w:val="000000"/>
            <w:sz w:val="22"/>
            <w:szCs w:val="22"/>
          </w:rPr>
          <w:t>consist</w:t>
        </w:r>
      </w:ins>
      <w:ins w:id="1983" w:author="Greg" w:date="2018-12-08T12:30:00Z">
        <w:r w:rsidR="00AE6EC1">
          <w:rPr>
            <w:rFonts w:asciiTheme="minorHAnsi" w:hAnsiTheme="minorHAnsi" w:cstheme="minorHAnsi"/>
            <w:color w:val="000000"/>
            <w:sz w:val="22"/>
            <w:szCs w:val="22"/>
          </w:rPr>
          <w:t>ing</w:t>
        </w:r>
      </w:ins>
      <w:ins w:id="1984" w:author="Greg" w:date="2018-12-08T12:03:00Z">
        <w:r>
          <w:rPr>
            <w:rFonts w:asciiTheme="minorHAnsi" w:hAnsiTheme="minorHAnsi" w:cstheme="minorHAnsi"/>
            <w:color w:val="000000"/>
            <w:sz w:val="22"/>
            <w:szCs w:val="22"/>
          </w:rPr>
          <w:t xml:space="preserve"> of </w:t>
        </w:r>
      </w:ins>
      <w:ins w:id="1985" w:author="Greg" w:date="2018-12-08T12:02:00Z">
        <w:r>
          <w:rPr>
            <w:rFonts w:asciiTheme="minorHAnsi" w:hAnsiTheme="minorHAnsi" w:cstheme="minorHAnsi"/>
            <w:color w:val="000000"/>
            <w:sz w:val="22"/>
            <w:szCs w:val="22"/>
          </w:rPr>
          <w:t>time, cost and specification to ensure requirements</w:t>
        </w:r>
      </w:ins>
      <w:ins w:id="1986" w:author="Greg" w:date="2018-12-08T12:03:00Z">
        <w:r>
          <w:rPr>
            <w:rFonts w:asciiTheme="minorHAnsi" w:hAnsiTheme="minorHAnsi" w:cstheme="minorHAnsi"/>
            <w:color w:val="000000"/>
            <w:sz w:val="22"/>
            <w:szCs w:val="22"/>
          </w:rPr>
          <w:t xml:space="preserve"> are met</w:t>
        </w:r>
      </w:ins>
      <w:ins w:id="1987" w:author="Greg" w:date="2018-12-08T12:02:00Z">
        <w:r>
          <w:rPr>
            <w:rFonts w:asciiTheme="minorHAnsi" w:hAnsiTheme="minorHAnsi" w:cstheme="minorHAnsi"/>
            <w:color w:val="000000"/>
            <w:sz w:val="22"/>
            <w:szCs w:val="22"/>
          </w:rPr>
          <w:t xml:space="preserve">. </w:t>
        </w:r>
      </w:ins>
      <w:ins w:id="1988" w:author="Greg Hutchins" w:date="2018-12-09T16:24:00Z">
        <w:r w:rsidR="006D09E9">
          <w:rPr>
            <w:rFonts w:asciiTheme="minorHAnsi" w:hAnsiTheme="minorHAnsi" w:cstheme="minorHAnsi"/>
            <w:color w:val="000000"/>
            <w:sz w:val="22"/>
            <w:szCs w:val="22"/>
          </w:rPr>
          <w:t xml:space="preserve">The Execution </w:t>
        </w:r>
      </w:ins>
      <w:ins w:id="1989" w:author="Greg Hutchins" w:date="2018-12-09T16:23:00Z">
        <w:r w:rsidR="006D09E9">
          <w:rPr>
            <w:rFonts w:asciiTheme="minorHAnsi" w:hAnsiTheme="minorHAnsi" w:cstheme="minorHAnsi"/>
            <w:color w:val="000000"/>
            <w:sz w:val="22"/>
            <w:szCs w:val="22"/>
          </w:rPr>
          <w:t xml:space="preserve">stage </w:t>
        </w:r>
      </w:ins>
      <w:ins w:id="1990" w:author="Greg Hutchins" w:date="2018-12-09T16:25:00Z">
        <w:r w:rsidR="006D09E9">
          <w:rPr>
            <w:rFonts w:asciiTheme="minorHAnsi" w:hAnsiTheme="minorHAnsi" w:cstheme="minorHAnsi"/>
            <w:color w:val="000000"/>
            <w:sz w:val="22"/>
            <w:szCs w:val="22"/>
          </w:rPr>
          <w:t xml:space="preserve">functioned alongside </w:t>
        </w:r>
      </w:ins>
      <w:ins w:id="1991" w:author="Greg Hutchins" w:date="2018-12-09T16:23:00Z">
        <w:r w:rsidR="006D09E9">
          <w:rPr>
            <w:rFonts w:asciiTheme="minorHAnsi" w:hAnsiTheme="minorHAnsi" w:cstheme="minorHAnsi"/>
            <w:color w:val="000000"/>
            <w:sz w:val="22"/>
            <w:szCs w:val="22"/>
          </w:rPr>
          <w:t xml:space="preserve">the Monitoring and Control stage as the project team </w:t>
        </w:r>
      </w:ins>
      <w:ins w:id="1992" w:author="Greg" w:date="2018-12-08T12:04:00Z">
        <w:del w:id="1993" w:author="Greg Hutchins" w:date="2018-12-09T16:23:00Z">
          <w:r w:rsidDel="006D09E9">
            <w:rPr>
              <w:rFonts w:asciiTheme="minorHAnsi" w:hAnsiTheme="minorHAnsi" w:cstheme="minorHAnsi"/>
              <w:color w:val="000000"/>
              <w:sz w:val="22"/>
              <w:szCs w:val="22"/>
            </w:rPr>
            <w:delText>D</w:delText>
          </w:r>
        </w:del>
      </w:ins>
      <w:ins w:id="1994" w:author="Greg Hutchins" w:date="2018-12-09T16:23:00Z">
        <w:r w:rsidR="006D09E9">
          <w:rPr>
            <w:rFonts w:asciiTheme="minorHAnsi" w:hAnsiTheme="minorHAnsi" w:cstheme="minorHAnsi"/>
            <w:color w:val="000000"/>
            <w:sz w:val="22"/>
            <w:szCs w:val="22"/>
          </w:rPr>
          <w:t>d</w:t>
        </w:r>
      </w:ins>
      <w:ins w:id="1995" w:author="Greg" w:date="2018-12-08T12:04:00Z">
        <w:r>
          <w:rPr>
            <w:rFonts w:asciiTheme="minorHAnsi" w:hAnsiTheme="minorHAnsi" w:cstheme="minorHAnsi"/>
            <w:color w:val="000000"/>
            <w:sz w:val="22"/>
            <w:szCs w:val="22"/>
          </w:rPr>
          <w:t>iscover</w:t>
        </w:r>
      </w:ins>
      <w:ins w:id="1996" w:author="Greg Hutchins" w:date="2018-12-09T16:23:00Z">
        <w:r w:rsidR="006D09E9">
          <w:rPr>
            <w:rFonts w:asciiTheme="minorHAnsi" w:hAnsiTheme="minorHAnsi" w:cstheme="minorHAnsi"/>
            <w:color w:val="000000"/>
            <w:sz w:val="22"/>
            <w:szCs w:val="22"/>
          </w:rPr>
          <w:t>ed</w:t>
        </w:r>
      </w:ins>
      <w:ins w:id="1997" w:author="Greg" w:date="2018-12-08T12:04:00Z">
        <w:del w:id="1998" w:author="Greg Hutchins" w:date="2018-12-09T16:23:00Z">
          <w:r w:rsidDel="006D09E9">
            <w:rPr>
              <w:rFonts w:asciiTheme="minorHAnsi" w:hAnsiTheme="minorHAnsi" w:cstheme="minorHAnsi"/>
              <w:color w:val="000000"/>
              <w:sz w:val="22"/>
              <w:szCs w:val="22"/>
            </w:rPr>
            <w:delText>y of</w:delText>
          </w:r>
        </w:del>
        <w:r>
          <w:rPr>
            <w:rFonts w:asciiTheme="minorHAnsi" w:hAnsiTheme="minorHAnsi" w:cstheme="minorHAnsi"/>
            <w:color w:val="000000"/>
            <w:sz w:val="22"/>
            <w:szCs w:val="22"/>
          </w:rPr>
          <w:t xml:space="preserve"> potential management issues </w:t>
        </w:r>
        <w:del w:id="1999" w:author="Greg Hutchins" w:date="2018-12-09T16:23:00Z">
          <w:r w:rsidDel="006D09E9">
            <w:rPr>
              <w:rFonts w:asciiTheme="minorHAnsi" w:hAnsiTheme="minorHAnsi" w:cstheme="minorHAnsi"/>
              <w:color w:val="000000"/>
              <w:sz w:val="22"/>
              <w:szCs w:val="22"/>
            </w:rPr>
            <w:delText xml:space="preserve">occurs </w:delText>
          </w:r>
        </w:del>
      </w:ins>
      <w:ins w:id="2000" w:author="Greg Hutchins" w:date="2018-12-09T16:23:00Z">
        <w:r w:rsidR="006D09E9">
          <w:rPr>
            <w:rFonts w:asciiTheme="minorHAnsi" w:hAnsiTheme="minorHAnsi" w:cstheme="minorHAnsi"/>
            <w:color w:val="000000"/>
            <w:sz w:val="22"/>
            <w:szCs w:val="22"/>
          </w:rPr>
          <w:t>and</w:t>
        </w:r>
      </w:ins>
      <w:ins w:id="2001" w:author="Greg Hutchins" w:date="2018-12-09T16:20:00Z">
        <w:r w:rsidR="00CB6993">
          <w:rPr>
            <w:rFonts w:asciiTheme="minorHAnsi" w:hAnsiTheme="minorHAnsi" w:cstheme="minorHAnsi"/>
            <w:color w:val="000000"/>
            <w:sz w:val="22"/>
            <w:szCs w:val="22"/>
          </w:rPr>
          <w:t xml:space="preserve"> develop</w:t>
        </w:r>
      </w:ins>
      <w:ins w:id="2002" w:author="Greg Hutchins" w:date="2018-12-09T16:23:00Z">
        <w:r w:rsidR="006D09E9">
          <w:rPr>
            <w:rFonts w:asciiTheme="minorHAnsi" w:hAnsiTheme="minorHAnsi" w:cstheme="minorHAnsi"/>
            <w:color w:val="000000"/>
            <w:sz w:val="22"/>
            <w:szCs w:val="22"/>
          </w:rPr>
          <w:t>ed</w:t>
        </w:r>
      </w:ins>
      <w:ins w:id="2003" w:author="Greg Hutchins" w:date="2018-12-09T16:20:00Z">
        <w:r w:rsidR="00CB6993">
          <w:rPr>
            <w:rFonts w:asciiTheme="minorHAnsi" w:hAnsiTheme="minorHAnsi" w:cstheme="minorHAnsi"/>
            <w:color w:val="000000"/>
            <w:sz w:val="22"/>
            <w:szCs w:val="22"/>
          </w:rPr>
          <w:t xml:space="preserve"> </w:t>
        </w:r>
      </w:ins>
      <w:ins w:id="2004" w:author="Greg" w:date="2018-12-08T12:04:00Z">
        <w:del w:id="2005" w:author="Greg Hutchins" w:date="2018-12-09T16:20:00Z">
          <w:r w:rsidDel="00CB6993">
            <w:rPr>
              <w:rFonts w:asciiTheme="minorHAnsi" w:hAnsiTheme="minorHAnsi" w:cstheme="minorHAnsi"/>
              <w:color w:val="000000"/>
              <w:sz w:val="22"/>
              <w:szCs w:val="22"/>
            </w:rPr>
            <w:delText xml:space="preserve">as does </w:delText>
          </w:r>
        </w:del>
      </w:ins>
      <w:ins w:id="2006" w:author="Greg" w:date="2018-12-08T12:05:00Z">
        <w:del w:id="2007" w:author="Greg Hutchins" w:date="2018-12-09T16:20:00Z">
          <w:r w:rsidR="0040757A" w:rsidDel="00CB6993">
            <w:rPr>
              <w:rFonts w:asciiTheme="minorHAnsi" w:hAnsiTheme="minorHAnsi" w:cstheme="minorHAnsi"/>
              <w:color w:val="000000"/>
              <w:sz w:val="22"/>
              <w:szCs w:val="22"/>
            </w:rPr>
            <w:delText xml:space="preserve">the </w:delText>
          </w:r>
        </w:del>
      </w:ins>
      <w:ins w:id="2008" w:author="Greg" w:date="2018-12-08T12:04:00Z">
        <w:del w:id="2009" w:author="Greg Hutchins" w:date="2018-12-09T16:20:00Z">
          <w:r w:rsidR="0040757A" w:rsidDel="00CB6993">
            <w:rPr>
              <w:rFonts w:asciiTheme="minorHAnsi" w:hAnsiTheme="minorHAnsi" w:cstheme="minorHAnsi"/>
              <w:color w:val="000000"/>
              <w:sz w:val="22"/>
              <w:szCs w:val="22"/>
            </w:rPr>
            <w:delText>develop</w:delText>
          </w:r>
        </w:del>
      </w:ins>
      <w:ins w:id="2010" w:author="Greg" w:date="2018-12-08T12:05:00Z">
        <w:del w:id="2011" w:author="Greg Hutchins" w:date="2018-12-09T16:20:00Z">
          <w:r w:rsidR="0040757A" w:rsidDel="00CB6993">
            <w:rPr>
              <w:rFonts w:asciiTheme="minorHAnsi" w:hAnsiTheme="minorHAnsi" w:cstheme="minorHAnsi"/>
              <w:color w:val="000000"/>
              <w:sz w:val="22"/>
              <w:szCs w:val="22"/>
            </w:rPr>
            <w:delText>ment of</w:delText>
          </w:r>
        </w:del>
      </w:ins>
      <w:ins w:id="2012" w:author="Greg" w:date="2018-12-08T12:04:00Z">
        <w:del w:id="2013" w:author="Greg Hutchins" w:date="2018-12-09T16:20:00Z">
          <w:r w:rsidR="0040757A" w:rsidDel="00CB6993">
            <w:rPr>
              <w:rFonts w:asciiTheme="minorHAnsi" w:hAnsiTheme="minorHAnsi" w:cstheme="minorHAnsi"/>
              <w:color w:val="000000"/>
              <w:sz w:val="22"/>
              <w:szCs w:val="22"/>
            </w:rPr>
            <w:delText xml:space="preserve"> the </w:delText>
          </w:r>
        </w:del>
      </w:ins>
      <w:ins w:id="2014" w:author="Greg" w:date="2018-12-08T12:05:00Z">
        <w:r w:rsidR="0040757A">
          <w:rPr>
            <w:rFonts w:asciiTheme="minorHAnsi" w:hAnsiTheme="minorHAnsi" w:cstheme="minorHAnsi"/>
            <w:color w:val="000000"/>
            <w:sz w:val="22"/>
            <w:szCs w:val="22"/>
          </w:rPr>
          <w:t>K</w:t>
        </w:r>
      </w:ins>
      <w:ins w:id="2015" w:author="Greg" w:date="2018-12-08T12:04:00Z">
        <w:r w:rsidR="0040757A">
          <w:rPr>
            <w:rFonts w:asciiTheme="minorHAnsi" w:hAnsiTheme="minorHAnsi" w:cstheme="minorHAnsi"/>
            <w:color w:val="000000"/>
            <w:sz w:val="22"/>
            <w:szCs w:val="22"/>
          </w:rPr>
          <w:t xml:space="preserve">eys to </w:t>
        </w:r>
      </w:ins>
      <w:ins w:id="2016" w:author="Greg" w:date="2018-12-08T12:05:00Z">
        <w:r w:rsidR="0040757A">
          <w:rPr>
            <w:rFonts w:asciiTheme="minorHAnsi" w:hAnsiTheme="minorHAnsi" w:cstheme="minorHAnsi"/>
            <w:color w:val="000000"/>
            <w:sz w:val="22"/>
            <w:szCs w:val="22"/>
          </w:rPr>
          <w:t>S</w:t>
        </w:r>
      </w:ins>
      <w:ins w:id="2017" w:author="Greg" w:date="2018-12-08T12:04:00Z">
        <w:r w:rsidR="0040757A">
          <w:rPr>
            <w:rFonts w:asciiTheme="minorHAnsi" w:hAnsiTheme="minorHAnsi" w:cstheme="minorHAnsi"/>
            <w:color w:val="000000"/>
            <w:sz w:val="22"/>
            <w:szCs w:val="22"/>
          </w:rPr>
          <w:t xml:space="preserve">uccess </w:t>
        </w:r>
        <w:del w:id="2018" w:author="Greg Hutchins" w:date="2018-12-09T16:23:00Z">
          <w:r w:rsidR="0040757A" w:rsidDel="006D09E9">
            <w:rPr>
              <w:rFonts w:asciiTheme="minorHAnsi" w:hAnsiTheme="minorHAnsi" w:cstheme="minorHAnsi"/>
              <w:color w:val="000000"/>
              <w:sz w:val="22"/>
              <w:szCs w:val="22"/>
            </w:rPr>
            <w:delText xml:space="preserve">in order </w:delText>
          </w:r>
        </w:del>
        <w:r w:rsidR="0040757A">
          <w:rPr>
            <w:rFonts w:asciiTheme="minorHAnsi" w:hAnsiTheme="minorHAnsi" w:cstheme="minorHAnsi"/>
            <w:color w:val="000000"/>
            <w:sz w:val="22"/>
            <w:szCs w:val="22"/>
          </w:rPr>
          <w:t>to ensure timely and efficient project completion.</w:t>
        </w:r>
      </w:ins>
      <w:ins w:id="2019" w:author="Greg" w:date="2018-12-08T12:05:00Z">
        <w:r w:rsidR="0040757A">
          <w:rPr>
            <w:rFonts w:asciiTheme="minorHAnsi" w:hAnsiTheme="minorHAnsi" w:cstheme="minorHAnsi"/>
            <w:color w:val="000000"/>
            <w:sz w:val="22"/>
            <w:szCs w:val="22"/>
          </w:rPr>
          <w:t xml:space="preserve"> </w:t>
        </w:r>
        <w:del w:id="2020" w:author="Greg Hutchins" w:date="2018-12-09T16:25:00Z">
          <w:r w:rsidR="0040757A" w:rsidDel="006D09E9">
            <w:rPr>
              <w:rFonts w:asciiTheme="minorHAnsi" w:hAnsiTheme="minorHAnsi" w:cstheme="minorHAnsi"/>
              <w:color w:val="000000"/>
              <w:sz w:val="22"/>
              <w:szCs w:val="22"/>
            </w:rPr>
            <w:delText xml:space="preserve">Finally, </w:delText>
          </w:r>
        </w:del>
      </w:ins>
      <w:ins w:id="2021" w:author="Greg Hutchins" w:date="2018-12-09T16:25:00Z">
        <w:r w:rsidR="006D09E9">
          <w:rPr>
            <w:rFonts w:asciiTheme="minorHAnsi" w:hAnsiTheme="minorHAnsi" w:cstheme="minorHAnsi"/>
            <w:color w:val="000000"/>
            <w:sz w:val="22"/>
            <w:szCs w:val="22"/>
          </w:rPr>
          <w:t>T</w:t>
        </w:r>
      </w:ins>
      <w:ins w:id="2022" w:author="Greg Hutchins" w:date="2018-12-09T16:24:00Z">
        <w:r w:rsidR="006D09E9">
          <w:rPr>
            <w:rFonts w:asciiTheme="minorHAnsi" w:hAnsiTheme="minorHAnsi" w:cstheme="minorHAnsi"/>
            <w:color w:val="000000"/>
            <w:sz w:val="22"/>
            <w:szCs w:val="22"/>
          </w:rPr>
          <w:t xml:space="preserve">he team </w:t>
        </w:r>
      </w:ins>
      <w:ins w:id="2023" w:author="Greg Hutchins" w:date="2018-12-09T16:25:00Z">
        <w:r w:rsidR="006D09E9">
          <w:rPr>
            <w:rFonts w:asciiTheme="minorHAnsi" w:hAnsiTheme="minorHAnsi" w:cstheme="minorHAnsi"/>
            <w:color w:val="000000"/>
            <w:sz w:val="22"/>
            <w:szCs w:val="22"/>
          </w:rPr>
          <w:t xml:space="preserve">also </w:t>
        </w:r>
      </w:ins>
      <w:ins w:id="2024" w:author="Greg Hutchins" w:date="2018-12-09T16:24:00Z">
        <w:r w:rsidR="006D09E9">
          <w:rPr>
            <w:rFonts w:asciiTheme="minorHAnsi" w:hAnsiTheme="minorHAnsi" w:cstheme="minorHAnsi"/>
            <w:color w:val="000000"/>
            <w:sz w:val="22"/>
            <w:szCs w:val="22"/>
          </w:rPr>
          <w:t xml:space="preserve">reviewed </w:t>
        </w:r>
      </w:ins>
      <w:ins w:id="2025" w:author="Greg" w:date="2018-12-08T12:05:00Z">
        <w:r w:rsidR="0040757A">
          <w:rPr>
            <w:rFonts w:asciiTheme="minorHAnsi" w:hAnsiTheme="minorHAnsi" w:cstheme="minorHAnsi"/>
            <w:color w:val="000000"/>
            <w:sz w:val="22"/>
            <w:szCs w:val="22"/>
          </w:rPr>
          <w:t xml:space="preserve">status reports </w:t>
        </w:r>
        <w:del w:id="2026" w:author="Greg Hutchins" w:date="2018-12-09T16:24:00Z">
          <w:r w:rsidR="0040757A" w:rsidDel="006D09E9">
            <w:rPr>
              <w:rFonts w:asciiTheme="minorHAnsi" w:hAnsiTheme="minorHAnsi" w:cstheme="minorHAnsi"/>
              <w:color w:val="000000"/>
              <w:sz w:val="22"/>
              <w:szCs w:val="22"/>
            </w:rPr>
            <w:delText xml:space="preserve">are analyzed </w:delText>
          </w:r>
        </w:del>
        <w:r w:rsidR="0040757A">
          <w:rPr>
            <w:rFonts w:asciiTheme="minorHAnsi" w:hAnsiTheme="minorHAnsi" w:cstheme="minorHAnsi"/>
            <w:color w:val="000000"/>
            <w:sz w:val="22"/>
            <w:szCs w:val="22"/>
          </w:rPr>
          <w:t>ove</w:t>
        </w:r>
      </w:ins>
      <w:ins w:id="2027" w:author="Greg" w:date="2018-12-08T12:06:00Z">
        <w:r w:rsidR="0040757A">
          <w:rPr>
            <w:rFonts w:asciiTheme="minorHAnsi" w:hAnsiTheme="minorHAnsi" w:cstheme="minorHAnsi"/>
            <w:color w:val="000000"/>
            <w:sz w:val="22"/>
            <w:szCs w:val="22"/>
          </w:rPr>
          <w:t xml:space="preserve">r the lifespan of the project </w:t>
        </w:r>
      </w:ins>
      <w:ins w:id="2028" w:author="Greg Hutchins" w:date="2018-12-09T16:24:00Z">
        <w:r w:rsidR="006D09E9">
          <w:rPr>
            <w:rFonts w:asciiTheme="minorHAnsi" w:hAnsiTheme="minorHAnsi" w:cstheme="minorHAnsi"/>
            <w:color w:val="000000"/>
            <w:sz w:val="22"/>
            <w:szCs w:val="22"/>
          </w:rPr>
          <w:t xml:space="preserve">and used them </w:t>
        </w:r>
      </w:ins>
      <w:ins w:id="2029" w:author="Greg" w:date="2018-12-08T12:06:00Z">
        <w:r w:rsidR="0040757A">
          <w:rPr>
            <w:rFonts w:asciiTheme="minorHAnsi" w:hAnsiTheme="minorHAnsi" w:cstheme="minorHAnsi"/>
            <w:color w:val="000000"/>
            <w:sz w:val="22"/>
            <w:szCs w:val="22"/>
          </w:rPr>
          <w:t xml:space="preserve">to inform </w:t>
        </w:r>
      </w:ins>
      <w:ins w:id="2030" w:author="Greg Hutchins" w:date="2018-12-09T16:25:00Z">
        <w:r w:rsidR="006D09E9">
          <w:rPr>
            <w:rFonts w:asciiTheme="minorHAnsi" w:hAnsiTheme="minorHAnsi" w:cstheme="minorHAnsi"/>
            <w:color w:val="000000"/>
            <w:sz w:val="22"/>
            <w:szCs w:val="22"/>
          </w:rPr>
          <w:t xml:space="preserve">senior </w:t>
        </w:r>
      </w:ins>
      <w:ins w:id="2031" w:author="Greg" w:date="2018-12-08T12:06:00Z">
        <w:r w:rsidR="0040757A">
          <w:rPr>
            <w:rFonts w:asciiTheme="minorHAnsi" w:hAnsiTheme="minorHAnsi" w:cstheme="minorHAnsi"/>
            <w:color w:val="000000"/>
            <w:sz w:val="22"/>
            <w:szCs w:val="22"/>
          </w:rPr>
          <w:t xml:space="preserve">management </w:t>
        </w:r>
      </w:ins>
      <w:ins w:id="2032" w:author="Greg Hutchins" w:date="2018-12-09T16:24:00Z">
        <w:r w:rsidR="006D09E9">
          <w:rPr>
            <w:rFonts w:asciiTheme="minorHAnsi" w:hAnsiTheme="minorHAnsi" w:cstheme="minorHAnsi"/>
            <w:color w:val="000000"/>
            <w:sz w:val="22"/>
            <w:szCs w:val="22"/>
          </w:rPr>
          <w:t xml:space="preserve">where applicable. </w:t>
        </w:r>
      </w:ins>
      <w:ins w:id="2033" w:author="Greg" w:date="2018-12-08T12:06:00Z">
        <w:del w:id="2034" w:author="Greg Hutchins" w:date="2018-12-09T16:24:00Z">
          <w:r w:rsidR="0040757A" w:rsidDel="006D09E9">
            <w:rPr>
              <w:rFonts w:asciiTheme="minorHAnsi" w:hAnsiTheme="minorHAnsi" w:cstheme="minorHAnsi"/>
              <w:color w:val="000000"/>
              <w:sz w:val="22"/>
              <w:szCs w:val="22"/>
            </w:rPr>
            <w:delText>and assist with any necessary decision making.</w:delText>
          </w:r>
        </w:del>
        <w:r w:rsidR="0040757A">
          <w:rPr>
            <w:rFonts w:asciiTheme="minorHAnsi" w:hAnsiTheme="minorHAnsi" w:cstheme="minorHAnsi"/>
            <w:color w:val="000000"/>
            <w:sz w:val="22"/>
            <w:szCs w:val="22"/>
          </w:rPr>
          <w:t xml:space="preserve"> </w:t>
        </w:r>
      </w:ins>
      <w:ins w:id="2035" w:author="Greg" w:date="2018-12-08T12:04:00Z">
        <w:r w:rsidR="0040757A">
          <w:rPr>
            <w:rFonts w:asciiTheme="minorHAnsi" w:hAnsiTheme="minorHAnsi" w:cstheme="minorHAnsi"/>
            <w:color w:val="000000"/>
            <w:sz w:val="22"/>
            <w:szCs w:val="22"/>
          </w:rPr>
          <w:t xml:space="preserve"> </w:t>
        </w:r>
        <w:r>
          <w:rPr>
            <w:rFonts w:asciiTheme="minorHAnsi" w:hAnsiTheme="minorHAnsi" w:cstheme="minorHAnsi"/>
            <w:color w:val="000000"/>
            <w:sz w:val="22"/>
            <w:szCs w:val="22"/>
          </w:rPr>
          <w:t xml:space="preserve"> </w:t>
        </w:r>
      </w:ins>
      <w:ins w:id="2036" w:author="Greg" w:date="2018-12-08T12:00:00Z">
        <w:r>
          <w:rPr>
            <w:rFonts w:asciiTheme="minorHAnsi" w:hAnsiTheme="minorHAnsi" w:cstheme="minorHAnsi"/>
            <w:color w:val="000000"/>
            <w:sz w:val="22"/>
            <w:szCs w:val="22"/>
          </w:rPr>
          <w:t xml:space="preserve"> </w:t>
        </w:r>
      </w:ins>
    </w:p>
    <w:p w14:paraId="490DE25C" w14:textId="34B1BFCF" w:rsidR="0040757A" w:rsidRPr="0040757A" w:rsidRDefault="0040757A" w:rsidP="00AE5544">
      <w:pPr>
        <w:pStyle w:val="NormalWeb"/>
        <w:spacing w:before="0" w:beforeAutospacing="0" w:after="0" w:afterAutospacing="0"/>
        <w:rPr>
          <w:ins w:id="2037" w:author="Greg" w:date="2018-12-08T12:08:00Z"/>
          <w:rFonts w:asciiTheme="minorHAnsi" w:hAnsiTheme="minorHAnsi" w:cstheme="minorHAnsi"/>
          <w:color w:val="000000"/>
          <w:sz w:val="22"/>
          <w:szCs w:val="22"/>
          <w:rPrChange w:id="2038" w:author="Greg" w:date="2018-12-08T12:09:00Z">
            <w:rPr>
              <w:ins w:id="2039" w:author="Greg" w:date="2018-12-08T12:08:00Z"/>
              <w:rFonts w:asciiTheme="minorHAnsi" w:hAnsiTheme="minorHAnsi" w:cstheme="minorHAnsi"/>
              <w:color w:val="000000"/>
            </w:rPr>
          </w:rPrChange>
        </w:rPr>
      </w:pPr>
    </w:p>
    <w:p w14:paraId="2218409E" w14:textId="0049F951" w:rsidR="0040757A" w:rsidRDefault="006D09E9" w:rsidP="00AE5544">
      <w:pPr>
        <w:pStyle w:val="NormalWeb"/>
        <w:spacing w:before="0" w:beforeAutospacing="0" w:after="0" w:afterAutospacing="0"/>
        <w:rPr>
          <w:ins w:id="2040" w:author="Greg Hutchins" w:date="2018-12-09T15:02:00Z"/>
          <w:rFonts w:asciiTheme="minorHAnsi" w:hAnsiTheme="minorHAnsi" w:cstheme="minorHAnsi"/>
          <w:color w:val="000000"/>
          <w:sz w:val="22"/>
          <w:szCs w:val="22"/>
        </w:rPr>
      </w:pPr>
      <w:ins w:id="2041" w:author="Greg Hutchins" w:date="2018-12-09T16:25:00Z">
        <w:r>
          <w:rPr>
            <w:rFonts w:asciiTheme="minorHAnsi" w:hAnsiTheme="minorHAnsi" w:cstheme="minorHAnsi"/>
            <w:color w:val="000000"/>
            <w:sz w:val="22"/>
            <w:szCs w:val="22"/>
          </w:rPr>
          <w:t>Below is a listing of management issues the team found durin</w:t>
        </w:r>
      </w:ins>
      <w:ins w:id="2042" w:author="Greg Hutchins" w:date="2018-12-09T16:26:00Z">
        <w:r>
          <w:rPr>
            <w:rFonts w:asciiTheme="minorHAnsi" w:hAnsiTheme="minorHAnsi" w:cstheme="minorHAnsi"/>
            <w:color w:val="000000"/>
            <w:sz w:val="22"/>
            <w:szCs w:val="22"/>
          </w:rPr>
          <w:t>g the Execution stage:</w:t>
        </w:r>
      </w:ins>
      <w:ins w:id="2043" w:author="Greg" w:date="2018-12-08T12:09:00Z">
        <w:del w:id="2044" w:author="Greg Hutchins" w:date="2018-12-09T15:01:00Z">
          <w:r w:rsidR="0040757A" w:rsidDel="00636428">
            <w:rPr>
              <w:rFonts w:asciiTheme="minorHAnsi" w:hAnsiTheme="minorHAnsi" w:cstheme="minorHAnsi"/>
              <w:color w:val="000000"/>
              <w:sz w:val="22"/>
              <w:szCs w:val="22"/>
            </w:rPr>
            <w:delText>Insert management issues</w:delText>
          </w:r>
        </w:del>
      </w:ins>
    </w:p>
    <w:p w14:paraId="4B9E053F" w14:textId="083C1D9A" w:rsidR="00636428" w:rsidRDefault="00636428" w:rsidP="00AE5544">
      <w:pPr>
        <w:pStyle w:val="NormalWeb"/>
        <w:spacing w:before="0" w:beforeAutospacing="0" w:after="0" w:afterAutospacing="0"/>
        <w:rPr>
          <w:ins w:id="2045" w:author="Greg Hutchins" w:date="2018-12-09T15:02:00Z"/>
          <w:rFonts w:asciiTheme="minorHAnsi" w:hAnsiTheme="minorHAnsi" w:cstheme="minorHAnsi"/>
          <w:color w:val="000000"/>
          <w:sz w:val="22"/>
          <w:szCs w:val="22"/>
        </w:rPr>
      </w:pPr>
    </w:p>
    <w:p w14:paraId="36755539" w14:textId="7706F502" w:rsidR="00636428" w:rsidRDefault="00636428" w:rsidP="00636428">
      <w:pPr>
        <w:pStyle w:val="ListParagraph"/>
        <w:numPr>
          <w:ilvl w:val="0"/>
          <w:numId w:val="14"/>
        </w:numPr>
        <w:rPr>
          <w:ins w:id="2046" w:author="Greg Hutchins" w:date="2018-12-09T15:02:00Z"/>
        </w:rPr>
      </w:pPr>
      <w:ins w:id="2047" w:author="Greg Hutchins" w:date="2018-12-09T15:02:00Z">
        <w:r>
          <w:t>As per the status report, the project is delayed by 19 days</w:t>
        </w:r>
      </w:ins>
      <w:ins w:id="2048" w:author="Greg Hutchins" w:date="2018-12-09T15:03:00Z">
        <w:r>
          <w:t>,</w:t>
        </w:r>
      </w:ins>
      <w:ins w:id="2049" w:author="Greg Hutchins" w:date="2018-12-09T15:02:00Z">
        <w:r>
          <w:t xml:space="preserve"> however</w:t>
        </w:r>
      </w:ins>
      <w:ins w:id="2050" w:author="Greg Hutchins" w:date="2018-12-09T15:03:00Z">
        <w:r>
          <w:t>,</w:t>
        </w:r>
      </w:ins>
      <w:ins w:id="2051" w:author="Greg Hutchins" w:date="2018-12-09T15:02:00Z">
        <w:r>
          <w:t xml:space="preserve"> the project must </w:t>
        </w:r>
      </w:ins>
      <w:ins w:id="2052" w:author="Greg Hutchins" w:date="2018-12-09T15:03:00Z">
        <w:r>
          <w:t xml:space="preserve">be </w:t>
        </w:r>
      </w:ins>
      <w:ins w:id="2053" w:author="Greg Hutchins" w:date="2018-12-09T15:02:00Z">
        <w:r>
          <w:t>completed in 530 days. Since the project is time-constrained, additional resources must be added in order to complete the project on time</w:t>
        </w:r>
      </w:ins>
      <w:ins w:id="2054" w:author="Greg Hutchins" w:date="2018-12-09T15:05:00Z">
        <w:r>
          <w:t>.</w:t>
        </w:r>
      </w:ins>
    </w:p>
    <w:p w14:paraId="4E532E51" w14:textId="66EEED00" w:rsidR="00636428" w:rsidRDefault="00636428" w:rsidP="00636428">
      <w:pPr>
        <w:pStyle w:val="ListParagraph"/>
        <w:numPr>
          <w:ilvl w:val="0"/>
          <w:numId w:val="14"/>
        </w:numPr>
        <w:rPr>
          <w:ins w:id="2055" w:author="Greg Hutchins" w:date="2018-12-09T15:02:00Z"/>
        </w:rPr>
      </w:pPr>
      <w:ins w:id="2056" w:author="Greg Hutchins" w:date="2018-12-09T15:03:00Z">
        <w:r>
          <w:t>M</w:t>
        </w:r>
      </w:ins>
      <w:ins w:id="2057" w:author="Greg Hutchins" w:date="2018-12-09T15:02:00Z">
        <w:r>
          <w:t xml:space="preserve">anagement must accept that since the project has </w:t>
        </w:r>
      </w:ins>
      <w:ins w:id="2058" w:author="Greg Hutchins" w:date="2018-12-09T15:03:00Z">
        <w:r>
          <w:t xml:space="preserve">been </w:t>
        </w:r>
      </w:ins>
      <w:ins w:id="2059" w:author="Greg Hutchins" w:date="2018-12-09T15:02:00Z">
        <w:r>
          <w:t>delayed, the project might go over</w:t>
        </w:r>
      </w:ins>
      <w:ins w:id="2060" w:author="Greg Hutchins" w:date="2018-12-09T15:04:00Z">
        <w:r>
          <w:t xml:space="preserve"> </w:t>
        </w:r>
      </w:ins>
      <w:ins w:id="2061" w:author="Greg Hutchins" w:date="2018-12-09T15:02:00Z">
        <w:r>
          <w:t>budget</w:t>
        </w:r>
      </w:ins>
      <w:ins w:id="2062" w:author="Greg Hutchins" w:date="2018-12-09T15:04:00Z">
        <w:r>
          <w:t xml:space="preserve"> (as a</w:t>
        </w:r>
      </w:ins>
      <w:ins w:id="2063" w:author="Greg Hutchins" w:date="2018-12-09T15:02:00Z">
        <w:r>
          <w:t xml:space="preserve">dding new resources </w:t>
        </w:r>
      </w:ins>
      <w:ins w:id="2064" w:author="Greg Hutchins" w:date="2018-12-09T15:04:00Z">
        <w:r>
          <w:t>will likely increase expe</w:t>
        </w:r>
      </w:ins>
      <w:ins w:id="2065" w:author="Greg Hutchins" w:date="2018-12-09T15:05:00Z">
        <w:r>
          <w:t>nses</w:t>
        </w:r>
      </w:ins>
      <w:ins w:id="2066" w:author="Greg Hutchins" w:date="2018-12-09T15:04:00Z">
        <w:r>
          <w:t>)</w:t>
        </w:r>
      </w:ins>
      <w:ins w:id="2067" w:author="Greg Hutchins" w:date="2018-12-09T15:02:00Z">
        <w:r>
          <w:t xml:space="preserve">. </w:t>
        </w:r>
      </w:ins>
      <w:ins w:id="2068" w:author="Greg Hutchins" w:date="2018-12-09T15:04:00Z">
        <w:r>
          <w:t>The project team will need approval</w:t>
        </w:r>
      </w:ins>
      <w:ins w:id="2069" w:author="Greg Hutchins" w:date="2018-12-09T15:02:00Z">
        <w:r>
          <w:t xml:space="preserve"> for </w:t>
        </w:r>
      </w:ins>
      <w:ins w:id="2070" w:author="Greg Hutchins" w:date="2018-12-09T15:05:00Z">
        <w:r>
          <w:t xml:space="preserve">costs associated with </w:t>
        </w:r>
      </w:ins>
      <w:ins w:id="2071" w:author="Greg Hutchins" w:date="2018-12-09T15:02:00Z">
        <w:r>
          <w:t>training, overtime and overhead.</w:t>
        </w:r>
      </w:ins>
    </w:p>
    <w:p w14:paraId="6824C59F" w14:textId="60F25006" w:rsidR="00636428" w:rsidRDefault="00636428" w:rsidP="00636428">
      <w:pPr>
        <w:pStyle w:val="ListParagraph"/>
        <w:numPr>
          <w:ilvl w:val="0"/>
          <w:numId w:val="14"/>
        </w:numPr>
        <w:rPr>
          <w:ins w:id="2072" w:author="Greg Hutchins" w:date="2018-12-09T15:02:00Z"/>
        </w:rPr>
      </w:pPr>
      <w:ins w:id="2073" w:author="Greg Hutchins" w:date="2018-12-09T15:02:00Z">
        <w:r>
          <w:t>There could be a possible conflict between different projects for which the resources are utilized, since there is addition of more resources at later stage</w:t>
        </w:r>
      </w:ins>
      <w:ins w:id="2074" w:author="Greg Hutchins" w:date="2018-12-09T15:05:00Z">
        <w:r>
          <w:t>.</w:t>
        </w:r>
      </w:ins>
    </w:p>
    <w:p w14:paraId="65BE49B0" w14:textId="5E3E1C79" w:rsidR="00636428" w:rsidRDefault="00636428" w:rsidP="00636428">
      <w:pPr>
        <w:pStyle w:val="ListParagraph"/>
        <w:numPr>
          <w:ilvl w:val="0"/>
          <w:numId w:val="14"/>
        </w:numPr>
        <w:rPr>
          <w:ins w:id="2075" w:author="Greg Hutchins" w:date="2018-12-09T15:02:00Z"/>
        </w:rPr>
      </w:pPr>
      <w:ins w:id="2076" w:author="Greg Hutchins" w:date="2018-12-09T15:02:00Z">
        <w:r>
          <w:t>Overtime could be an issue which could negatively impact the employees working on the project. There could be lack of work life balance.</w:t>
        </w:r>
      </w:ins>
    </w:p>
    <w:p w14:paraId="501DD87A" w14:textId="355AB6BA" w:rsidR="00636428" w:rsidRDefault="00636428" w:rsidP="00636428">
      <w:pPr>
        <w:pStyle w:val="ListParagraph"/>
        <w:numPr>
          <w:ilvl w:val="0"/>
          <w:numId w:val="14"/>
        </w:numPr>
        <w:rPr>
          <w:ins w:id="2077" w:author="Greg Hutchins" w:date="2018-12-09T15:02:00Z"/>
        </w:rPr>
      </w:pPr>
      <w:ins w:id="2078" w:author="Greg Hutchins" w:date="2018-12-09T15:02:00Z">
        <w:r>
          <w:t>In order to bring the project back on time, existing resource</w:t>
        </w:r>
      </w:ins>
      <w:ins w:id="2079" w:author="Greg Hutchins" w:date="2018-12-09T15:06:00Z">
        <w:r>
          <w:t>s</w:t>
        </w:r>
      </w:ins>
      <w:ins w:id="2080" w:author="Greg Hutchins" w:date="2018-12-09T15:02:00Z">
        <w:r>
          <w:t xml:space="preserve"> </w:t>
        </w:r>
      </w:ins>
      <w:ins w:id="2081" w:author="Greg Hutchins" w:date="2018-12-09T15:06:00Z">
        <w:r>
          <w:t xml:space="preserve">will need to </w:t>
        </w:r>
      </w:ins>
      <w:ins w:id="2082" w:author="Greg Hutchins" w:date="2018-12-09T15:02:00Z">
        <w:r>
          <w:t xml:space="preserve">work overtime, or an external team </w:t>
        </w:r>
      </w:ins>
      <w:ins w:id="2083" w:author="Greg Hutchins" w:date="2018-12-09T15:06:00Z">
        <w:r>
          <w:t xml:space="preserve">will </w:t>
        </w:r>
      </w:ins>
      <w:ins w:id="2084" w:author="Greg Hutchins" w:date="2018-12-09T15:02:00Z">
        <w:r>
          <w:t>need</w:t>
        </w:r>
      </w:ins>
      <w:ins w:id="2085" w:author="Greg Hutchins" w:date="2018-12-09T15:06:00Z">
        <w:r>
          <w:t xml:space="preserve"> </w:t>
        </w:r>
      </w:ins>
      <w:ins w:id="2086" w:author="Greg Hutchins" w:date="2018-12-09T15:02:00Z">
        <w:r>
          <w:t>to be hired.</w:t>
        </w:r>
      </w:ins>
    </w:p>
    <w:p w14:paraId="24069D9C" w14:textId="296636D4" w:rsidR="00636428" w:rsidRDefault="00636428" w:rsidP="00636428">
      <w:pPr>
        <w:rPr>
          <w:ins w:id="2087" w:author="Greg Hutchins" w:date="2018-12-09T15:02:00Z"/>
        </w:rPr>
      </w:pPr>
      <w:ins w:id="2088" w:author="Greg Hutchins" w:date="2018-12-09T15:08:00Z">
        <w:r>
          <w:t>Considerations</w:t>
        </w:r>
      </w:ins>
      <w:ins w:id="2089" w:author="Greg Hutchins" w:date="2018-12-09T15:06:00Z">
        <w:r>
          <w:t xml:space="preserve"> for the </w:t>
        </w:r>
      </w:ins>
      <w:ins w:id="2090" w:author="Greg Hutchins" w:date="2018-12-09T15:02:00Z">
        <w:r>
          <w:t>Project Manager</w:t>
        </w:r>
      </w:ins>
      <w:ins w:id="2091" w:author="Greg Hutchins" w:date="2018-12-09T16:26:00Z">
        <w:r w:rsidR="006D09E9">
          <w:t xml:space="preserve"> as it relates to potential issues are as follows</w:t>
        </w:r>
      </w:ins>
      <w:ins w:id="2092" w:author="Greg Hutchins" w:date="2018-12-09T15:06:00Z">
        <w:r>
          <w:t>:</w:t>
        </w:r>
      </w:ins>
    </w:p>
    <w:p w14:paraId="2CD9229E" w14:textId="4D679F17" w:rsidR="00636428" w:rsidRDefault="00636428" w:rsidP="00636428">
      <w:pPr>
        <w:pStyle w:val="ListParagraph"/>
        <w:numPr>
          <w:ilvl w:val="0"/>
          <w:numId w:val="15"/>
        </w:numPr>
        <w:rPr>
          <w:ins w:id="2093" w:author="Greg Hutchins" w:date="2018-12-09T15:02:00Z"/>
        </w:rPr>
      </w:pPr>
      <w:ins w:id="2094" w:author="Greg Hutchins" w:date="2018-12-09T15:07:00Z">
        <w:r>
          <w:t>The p</w:t>
        </w:r>
      </w:ins>
      <w:ins w:id="2095" w:author="Greg Hutchins" w:date="2018-12-09T15:02:00Z">
        <w:r>
          <w:t xml:space="preserve">roject manager should be aware of the existing issues and the hurdles that are in the path </w:t>
        </w:r>
      </w:ins>
      <w:ins w:id="2096" w:author="Greg Hutchins" w:date="2018-12-09T15:07:00Z">
        <w:r>
          <w:t xml:space="preserve">towards </w:t>
        </w:r>
      </w:ins>
      <w:ins w:id="2097" w:author="Greg Hutchins" w:date="2018-12-09T15:02:00Z">
        <w:r>
          <w:t>project completion.</w:t>
        </w:r>
      </w:ins>
    </w:p>
    <w:p w14:paraId="2111E30A" w14:textId="41B4DE99" w:rsidR="00636428" w:rsidRDefault="00636428" w:rsidP="00636428">
      <w:pPr>
        <w:pStyle w:val="ListParagraph"/>
        <w:numPr>
          <w:ilvl w:val="0"/>
          <w:numId w:val="15"/>
        </w:numPr>
        <w:rPr>
          <w:ins w:id="2098" w:author="Greg Hutchins" w:date="2018-12-09T15:02:00Z"/>
        </w:rPr>
      </w:pPr>
      <w:ins w:id="2099" w:author="Greg Hutchins" w:date="2018-12-09T15:07:00Z">
        <w:r>
          <w:t>The project manager s</w:t>
        </w:r>
      </w:ins>
      <w:ins w:id="2100" w:author="Greg Hutchins" w:date="2018-12-09T15:02:00Z">
        <w:r>
          <w:t xml:space="preserve">hould </w:t>
        </w:r>
      </w:ins>
      <w:ins w:id="2101" w:author="Greg Hutchins" w:date="2018-12-09T15:07:00Z">
        <w:r>
          <w:t xml:space="preserve">pay </w:t>
        </w:r>
      </w:ins>
      <w:ins w:id="2102" w:author="Greg Hutchins" w:date="2018-12-09T15:02:00Z">
        <w:r>
          <w:t>attention to details</w:t>
        </w:r>
      </w:ins>
      <w:ins w:id="2103" w:author="Greg Hutchins" w:date="2018-12-09T15:07:00Z">
        <w:r>
          <w:t xml:space="preserve"> and </w:t>
        </w:r>
      </w:ins>
      <w:ins w:id="2104" w:author="Greg Hutchins" w:date="2018-12-09T15:02:00Z">
        <w:r>
          <w:t>make sure that all activities are getting completed on time without any significant delay.</w:t>
        </w:r>
      </w:ins>
    </w:p>
    <w:p w14:paraId="463FAFBA" w14:textId="3FF1F883" w:rsidR="00636428" w:rsidRDefault="00636428" w:rsidP="00636428">
      <w:pPr>
        <w:pStyle w:val="ListParagraph"/>
        <w:numPr>
          <w:ilvl w:val="0"/>
          <w:numId w:val="15"/>
        </w:numPr>
        <w:rPr>
          <w:ins w:id="2105" w:author="Greg Hutchins" w:date="2018-12-09T15:02:00Z"/>
        </w:rPr>
      </w:pPr>
      <w:ins w:id="2106" w:author="Greg Hutchins" w:date="2018-12-09T15:02:00Z">
        <w:r>
          <w:t>There should be a proper communication channel between team members and the project manager to keep the expectation</w:t>
        </w:r>
      </w:ins>
      <w:ins w:id="2107" w:author="Greg Hutchins" w:date="2018-12-09T15:07:00Z">
        <w:r>
          <w:t>(s)</w:t>
        </w:r>
      </w:ins>
      <w:ins w:id="2108" w:author="Greg Hutchins" w:date="2018-12-09T15:02:00Z">
        <w:r>
          <w:t xml:space="preserve"> clear.</w:t>
        </w:r>
      </w:ins>
    </w:p>
    <w:p w14:paraId="14455C26" w14:textId="0025CBA9" w:rsidR="00636428" w:rsidRDefault="00636428" w:rsidP="00636428">
      <w:pPr>
        <w:pStyle w:val="ListParagraph"/>
        <w:numPr>
          <w:ilvl w:val="0"/>
          <w:numId w:val="15"/>
        </w:numPr>
        <w:rPr>
          <w:ins w:id="2109" w:author="Greg Hutchins" w:date="2018-12-09T15:02:00Z"/>
        </w:rPr>
      </w:pPr>
      <w:ins w:id="2110" w:author="Greg Hutchins" w:date="2018-12-09T15:07:00Z">
        <w:r>
          <w:t>The p</w:t>
        </w:r>
      </w:ins>
      <w:ins w:id="2111" w:author="Greg Hutchins" w:date="2018-12-09T15:02:00Z">
        <w:r>
          <w:t>roject manager should act as a bridge between higher manage</w:t>
        </w:r>
      </w:ins>
      <w:ins w:id="2112" w:author="Greg Hutchins" w:date="2018-12-09T15:08:00Z">
        <w:r>
          <w:t>ment</w:t>
        </w:r>
      </w:ins>
      <w:ins w:id="2113" w:author="Greg Hutchins" w:date="2018-12-09T15:02:00Z">
        <w:r>
          <w:t xml:space="preserve"> and the team members to keep the project flow</w:t>
        </w:r>
      </w:ins>
      <w:ins w:id="2114" w:author="Greg Hutchins" w:date="2018-12-09T15:08:00Z">
        <w:r>
          <w:t>ing</w:t>
        </w:r>
      </w:ins>
      <w:ins w:id="2115" w:author="Greg Hutchins" w:date="2018-12-09T15:02:00Z">
        <w:r>
          <w:t xml:space="preserve"> smooth</w:t>
        </w:r>
      </w:ins>
      <w:ins w:id="2116" w:author="Greg Hutchins" w:date="2018-12-09T15:08:00Z">
        <w:r>
          <w:t>ly</w:t>
        </w:r>
      </w:ins>
      <w:ins w:id="2117" w:author="Greg Hutchins" w:date="2018-12-09T15:02:00Z">
        <w:r>
          <w:t>.</w:t>
        </w:r>
      </w:ins>
    </w:p>
    <w:p w14:paraId="05485D03" w14:textId="66C3B1F5" w:rsidR="00636428" w:rsidRDefault="00636428" w:rsidP="00AE5544">
      <w:pPr>
        <w:pStyle w:val="NormalWeb"/>
        <w:spacing w:before="0" w:beforeAutospacing="0" w:after="0" w:afterAutospacing="0"/>
        <w:rPr>
          <w:ins w:id="2118" w:author="Greg" w:date="2018-12-08T12:09:00Z"/>
          <w:rFonts w:asciiTheme="minorHAnsi" w:hAnsiTheme="minorHAnsi" w:cstheme="minorHAnsi"/>
          <w:color w:val="000000"/>
          <w:sz w:val="22"/>
          <w:szCs w:val="22"/>
        </w:rPr>
      </w:pPr>
      <w:ins w:id="2119" w:author="Greg Hutchins" w:date="2018-12-09T15:08:00Z">
        <w:r>
          <w:rPr>
            <w:rFonts w:asciiTheme="minorHAnsi" w:hAnsiTheme="minorHAnsi" w:cstheme="minorHAnsi"/>
            <w:color w:val="000000"/>
            <w:sz w:val="22"/>
            <w:szCs w:val="22"/>
          </w:rPr>
          <w:t>Along with the issues and considerations highlighted above,</w:t>
        </w:r>
      </w:ins>
      <w:ins w:id="2120" w:author="Greg Hutchins" w:date="2018-12-09T16:20:00Z">
        <w:r w:rsidR="00CB6993">
          <w:rPr>
            <w:rFonts w:asciiTheme="minorHAnsi" w:hAnsiTheme="minorHAnsi" w:cstheme="minorHAnsi"/>
            <w:color w:val="000000"/>
            <w:sz w:val="22"/>
            <w:szCs w:val="22"/>
          </w:rPr>
          <w:t xml:space="preserve"> the team developed the</w:t>
        </w:r>
      </w:ins>
      <w:ins w:id="2121" w:author="Greg Hutchins" w:date="2018-12-09T15:08:00Z">
        <w:r>
          <w:rPr>
            <w:rFonts w:asciiTheme="minorHAnsi" w:hAnsiTheme="minorHAnsi" w:cstheme="minorHAnsi"/>
            <w:color w:val="000000"/>
            <w:sz w:val="22"/>
            <w:szCs w:val="22"/>
          </w:rPr>
          <w:t xml:space="preserve"> </w:t>
        </w:r>
      </w:ins>
      <w:ins w:id="2122" w:author="Greg Hutchins" w:date="2018-12-09T16:21:00Z">
        <w:r w:rsidR="00CB6993">
          <w:rPr>
            <w:rFonts w:asciiTheme="minorHAnsi" w:hAnsiTheme="minorHAnsi" w:cstheme="minorHAnsi"/>
            <w:color w:val="000000"/>
            <w:sz w:val="22"/>
            <w:szCs w:val="22"/>
          </w:rPr>
          <w:t xml:space="preserve">below </w:t>
        </w:r>
      </w:ins>
      <w:ins w:id="2123" w:author="Greg Hutchins" w:date="2018-12-09T16:26:00Z">
        <w:r w:rsidR="006D09E9">
          <w:rPr>
            <w:rFonts w:asciiTheme="minorHAnsi" w:hAnsiTheme="minorHAnsi" w:cstheme="minorHAnsi"/>
            <w:color w:val="000000"/>
            <w:sz w:val="22"/>
            <w:szCs w:val="22"/>
          </w:rPr>
          <w:t>K</w:t>
        </w:r>
      </w:ins>
      <w:ins w:id="2124" w:author="Greg Hutchins" w:date="2018-12-09T15:08:00Z">
        <w:r>
          <w:rPr>
            <w:rFonts w:asciiTheme="minorHAnsi" w:hAnsiTheme="minorHAnsi" w:cstheme="minorHAnsi"/>
            <w:color w:val="000000"/>
            <w:sz w:val="22"/>
            <w:szCs w:val="22"/>
          </w:rPr>
          <w:t>eys to Success to assist in alleviati</w:t>
        </w:r>
      </w:ins>
      <w:ins w:id="2125" w:author="Greg Hutchins" w:date="2018-12-09T15:09:00Z">
        <w:r>
          <w:rPr>
            <w:rFonts w:asciiTheme="minorHAnsi" w:hAnsiTheme="minorHAnsi" w:cstheme="minorHAnsi"/>
            <w:color w:val="000000"/>
            <w:sz w:val="22"/>
            <w:szCs w:val="22"/>
          </w:rPr>
          <w:t>ng the issues and ensure the project is aligned for successful, on time completion.</w:t>
        </w:r>
      </w:ins>
      <w:ins w:id="2126" w:author="Greg Hutchins" w:date="2018-12-09T15:08:00Z">
        <w:r>
          <w:rPr>
            <w:rFonts w:asciiTheme="minorHAnsi" w:hAnsiTheme="minorHAnsi" w:cstheme="minorHAnsi"/>
            <w:color w:val="000000"/>
            <w:sz w:val="22"/>
            <w:szCs w:val="22"/>
          </w:rPr>
          <w:t xml:space="preserve"> </w:t>
        </w:r>
      </w:ins>
    </w:p>
    <w:p w14:paraId="03D84D5E" w14:textId="1C1CCFAA" w:rsidR="0040757A" w:rsidRDefault="0040757A" w:rsidP="00AE5544">
      <w:pPr>
        <w:pStyle w:val="NormalWeb"/>
        <w:spacing w:before="0" w:beforeAutospacing="0" w:after="0" w:afterAutospacing="0"/>
        <w:rPr>
          <w:ins w:id="2127" w:author="Greg" w:date="2018-12-08T12:09:00Z"/>
          <w:rFonts w:asciiTheme="minorHAnsi" w:hAnsiTheme="minorHAnsi" w:cstheme="minorHAnsi"/>
          <w:color w:val="000000"/>
          <w:sz w:val="22"/>
          <w:szCs w:val="22"/>
        </w:rPr>
      </w:pPr>
    </w:p>
    <w:p w14:paraId="1ED202B5" w14:textId="273A438C" w:rsidR="00D23945" w:rsidRDefault="00D23945" w:rsidP="00D23945">
      <w:pPr>
        <w:pStyle w:val="ListParagraph"/>
        <w:numPr>
          <w:ilvl w:val="0"/>
          <w:numId w:val="16"/>
        </w:numPr>
        <w:rPr>
          <w:ins w:id="2128" w:author="Greg Hutchins" w:date="2018-12-09T15:09:00Z"/>
        </w:rPr>
      </w:pPr>
      <w:ins w:id="2129" w:author="Greg Hutchins" w:date="2018-12-09T15:09:00Z">
        <w:r>
          <w:t>To assist with motivation and foster strong employee relationship, a team building event has been scheduled outside of working hours</w:t>
        </w:r>
      </w:ins>
    </w:p>
    <w:p w14:paraId="79BE9B03" w14:textId="77777777" w:rsidR="00D23945" w:rsidRDefault="00D23945" w:rsidP="00D23945">
      <w:pPr>
        <w:pStyle w:val="ListParagraph"/>
        <w:numPr>
          <w:ilvl w:val="0"/>
          <w:numId w:val="16"/>
        </w:numPr>
        <w:rPr>
          <w:ins w:id="2130" w:author="Greg Hutchins" w:date="2018-12-09T15:09:00Z"/>
        </w:rPr>
      </w:pPr>
      <w:ins w:id="2131" w:author="Greg Hutchins" w:date="2018-12-09T15:09:00Z">
        <w:r w:rsidRPr="002041AC">
          <w:t>A new Rewards and Recommendations program has been instituted that the project team will leverage to recognize employees who have gone above and beyond in their line of duties. The program offers employees gifts based on performance and work output.</w:t>
        </w:r>
      </w:ins>
    </w:p>
    <w:p w14:paraId="204DCA50" w14:textId="50C6262F" w:rsidR="00D23945" w:rsidRDefault="00D23945" w:rsidP="00D23945">
      <w:pPr>
        <w:pStyle w:val="ListParagraph"/>
        <w:numPr>
          <w:ilvl w:val="0"/>
          <w:numId w:val="16"/>
        </w:numPr>
        <w:rPr>
          <w:ins w:id="2132" w:author="Greg Hutchins" w:date="2018-12-09T15:09:00Z"/>
        </w:rPr>
      </w:pPr>
      <w:ins w:id="2133" w:author="Greg Hutchins" w:date="2018-12-09T15:10:00Z">
        <w:r>
          <w:t>The t</w:t>
        </w:r>
      </w:ins>
      <w:ins w:id="2134" w:author="Greg Hutchins" w:date="2018-12-09T15:09:00Z">
        <w:r>
          <w:t>eam should quickly get accustomed to the organization</w:t>
        </w:r>
      </w:ins>
      <w:ins w:id="2135" w:author="Greg Hutchins" w:date="2018-12-09T15:10:00Z">
        <w:r>
          <w:t>al</w:t>
        </w:r>
      </w:ins>
      <w:ins w:id="2136" w:author="Greg Hutchins" w:date="2018-12-09T15:09:00Z">
        <w:r>
          <w:t xml:space="preserve"> culture and should work together to achieve project’s goal.</w:t>
        </w:r>
      </w:ins>
    </w:p>
    <w:p w14:paraId="63571B3A" w14:textId="52BD19F5" w:rsidR="00D23945" w:rsidRDefault="00D23945" w:rsidP="00D23945">
      <w:pPr>
        <w:pStyle w:val="ListParagraph"/>
        <w:numPr>
          <w:ilvl w:val="0"/>
          <w:numId w:val="16"/>
        </w:numPr>
        <w:rPr>
          <w:ins w:id="2137" w:author="Greg Hutchins" w:date="2018-12-09T15:09:00Z"/>
        </w:rPr>
      </w:pPr>
      <w:ins w:id="2138" w:author="Greg Hutchins" w:date="2018-12-09T15:10:00Z">
        <w:r>
          <w:lastRenderedPageBreak/>
          <w:t>The project s</w:t>
        </w:r>
      </w:ins>
      <w:ins w:id="2139" w:author="Greg Hutchins" w:date="2018-12-09T15:09:00Z">
        <w:r>
          <w:t>hould have a proper risk management system in place.</w:t>
        </w:r>
      </w:ins>
    </w:p>
    <w:p w14:paraId="18576F4C" w14:textId="7D0AB516" w:rsidR="0040757A" w:rsidDel="00D23945" w:rsidRDefault="0040757A" w:rsidP="00AE5544">
      <w:pPr>
        <w:pStyle w:val="NormalWeb"/>
        <w:spacing w:before="0" w:beforeAutospacing="0" w:after="0" w:afterAutospacing="0"/>
        <w:rPr>
          <w:ins w:id="2140" w:author="Greg" w:date="2018-12-08T12:09:00Z"/>
          <w:del w:id="2141" w:author="Greg Hutchins" w:date="2018-12-09T15:09:00Z"/>
          <w:rFonts w:asciiTheme="minorHAnsi" w:hAnsiTheme="minorHAnsi" w:cstheme="minorHAnsi"/>
          <w:color w:val="000000"/>
          <w:sz w:val="22"/>
          <w:szCs w:val="22"/>
        </w:rPr>
      </w:pPr>
      <w:ins w:id="2142" w:author="Greg" w:date="2018-12-08T12:09:00Z">
        <w:del w:id="2143" w:author="Greg Hutchins" w:date="2018-12-09T15:09:00Z">
          <w:r w:rsidDel="00D23945">
            <w:rPr>
              <w:rFonts w:asciiTheme="minorHAnsi" w:hAnsiTheme="minorHAnsi" w:cstheme="minorHAnsi"/>
              <w:color w:val="000000"/>
              <w:sz w:val="22"/>
              <w:szCs w:val="22"/>
            </w:rPr>
            <w:delText>Insert keys to success</w:delText>
          </w:r>
        </w:del>
      </w:ins>
    </w:p>
    <w:p w14:paraId="6F2BACC8" w14:textId="0BAEBFD2" w:rsidR="0040757A" w:rsidDel="00D23945" w:rsidRDefault="0040757A" w:rsidP="00AE5544">
      <w:pPr>
        <w:pStyle w:val="NormalWeb"/>
        <w:spacing w:before="0" w:beforeAutospacing="0" w:after="0" w:afterAutospacing="0"/>
        <w:rPr>
          <w:ins w:id="2144" w:author="Greg" w:date="2018-12-08T12:09:00Z"/>
          <w:del w:id="2145" w:author="Greg Hutchins" w:date="2018-12-09T15:09:00Z"/>
          <w:rFonts w:asciiTheme="minorHAnsi" w:hAnsiTheme="minorHAnsi" w:cstheme="minorHAnsi"/>
          <w:color w:val="000000"/>
          <w:sz w:val="22"/>
          <w:szCs w:val="22"/>
        </w:rPr>
      </w:pPr>
    </w:p>
    <w:p w14:paraId="35503423" w14:textId="6AF5CDB8" w:rsidR="0040757A" w:rsidRPr="0040757A" w:rsidRDefault="0040757A">
      <w:pPr>
        <w:pStyle w:val="NormalWeb"/>
        <w:spacing w:before="0" w:beforeAutospacing="0" w:after="0" w:afterAutospacing="0"/>
        <w:rPr>
          <w:ins w:id="2146" w:author="Greg" w:date="2018-12-08T11:55:00Z"/>
          <w:rFonts w:asciiTheme="minorHAnsi" w:hAnsiTheme="minorHAnsi" w:cstheme="minorHAnsi"/>
          <w:color w:val="000000"/>
          <w:sz w:val="22"/>
          <w:szCs w:val="22"/>
          <w:rPrChange w:id="2147" w:author="Greg" w:date="2018-12-08T12:09:00Z">
            <w:rPr>
              <w:ins w:id="2148" w:author="Greg" w:date="2018-12-08T11:55:00Z"/>
              <w:color w:val="000000"/>
            </w:rPr>
          </w:rPrChange>
        </w:rPr>
        <w:pPrChange w:id="2149" w:author="Greg" w:date="2018-12-08T11:55:00Z">
          <w:pPr>
            <w:pStyle w:val="NormalWeb"/>
            <w:spacing w:before="0" w:beforeAutospacing="0" w:after="0" w:afterAutospacing="0" w:line="331" w:lineRule="atLeast"/>
          </w:pPr>
        </w:pPrChange>
      </w:pPr>
      <w:ins w:id="2150" w:author="Greg" w:date="2018-12-08T12:09:00Z">
        <w:r>
          <w:rPr>
            <w:rFonts w:asciiTheme="minorHAnsi" w:hAnsiTheme="minorHAnsi" w:cstheme="minorHAnsi"/>
            <w:color w:val="000000"/>
            <w:sz w:val="22"/>
            <w:szCs w:val="22"/>
          </w:rPr>
          <w:t xml:space="preserve">A necessary and vital component of the Executing stage is analyzing status reports </w:t>
        </w:r>
      </w:ins>
      <w:ins w:id="2151" w:author="Greg" w:date="2018-12-08T12:10:00Z">
        <w:r>
          <w:rPr>
            <w:rFonts w:asciiTheme="minorHAnsi" w:hAnsiTheme="minorHAnsi" w:cstheme="minorHAnsi"/>
            <w:color w:val="000000"/>
            <w:sz w:val="22"/>
            <w:szCs w:val="22"/>
          </w:rPr>
          <w:t xml:space="preserve">to drive decision making where applicable and </w:t>
        </w:r>
      </w:ins>
      <w:ins w:id="2152" w:author="Greg" w:date="2018-12-08T12:11:00Z">
        <w:del w:id="2153" w:author="Greg Hutchins" w:date="2018-12-09T16:21:00Z">
          <w:r w:rsidDel="00CB6993">
            <w:rPr>
              <w:rFonts w:asciiTheme="minorHAnsi" w:hAnsiTheme="minorHAnsi" w:cstheme="minorHAnsi"/>
              <w:color w:val="000000"/>
              <w:sz w:val="22"/>
              <w:szCs w:val="22"/>
            </w:rPr>
            <w:delText xml:space="preserve">their </w:delText>
          </w:r>
        </w:del>
      </w:ins>
      <w:ins w:id="2154" w:author="Greg" w:date="2018-12-08T12:10:00Z">
        <w:r>
          <w:rPr>
            <w:rFonts w:asciiTheme="minorHAnsi" w:hAnsiTheme="minorHAnsi" w:cstheme="minorHAnsi"/>
            <w:color w:val="000000"/>
            <w:sz w:val="22"/>
            <w:szCs w:val="22"/>
          </w:rPr>
          <w:t xml:space="preserve">use </w:t>
        </w:r>
      </w:ins>
      <w:ins w:id="2155" w:author="Greg Hutchins" w:date="2018-12-09T16:21:00Z">
        <w:r w:rsidR="00CB6993">
          <w:rPr>
            <w:rFonts w:asciiTheme="minorHAnsi" w:hAnsiTheme="minorHAnsi" w:cstheme="minorHAnsi"/>
            <w:color w:val="000000"/>
            <w:sz w:val="22"/>
            <w:szCs w:val="22"/>
          </w:rPr>
          <w:t xml:space="preserve">them </w:t>
        </w:r>
      </w:ins>
      <w:ins w:id="2156" w:author="Greg" w:date="2018-12-08T12:10:00Z">
        <w:r>
          <w:rPr>
            <w:rFonts w:asciiTheme="minorHAnsi" w:hAnsiTheme="minorHAnsi" w:cstheme="minorHAnsi"/>
            <w:color w:val="000000"/>
            <w:sz w:val="22"/>
            <w:szCs w:val="22"/>
          </w:rPr>
          <w:t>in informing senior management of progress. Below are the Earned Value Summaries for each quarter during the lifespan of the project along with forecasts</w:t>
        </w:r>
      </w:ins>
      <w:ins w:id="2157" w:author="Greg" w:date="2018-12-08T12:11:00Z">
        <w:r>
          <w:rPr>
            <w:rFonts w:asciiTheme="minorHAnsi" w:hAnsiTheme="minorHAnsi" w:cstheme="minorHAnsi"/>
            <w:color w:val="000000"/>
            <w:sz w:val="22"/>
            <w:szCs w:val="22"/>
          </w:rPr>
          <w:t xml:space="preserve"> to assist with decision making.</w:t>
        </w:r>
      </w:ins>
    </w:p>
    <w:p w14:paraId="120FA586" w14:textId="4A018E2A" w:rsidR="00AE5544" w:rsidRPr="0040757A" w:rsidDel="00D23945" w:rsidRDefault="00AE5544" w:rsidP="00222CBB">
      <w:pPr>
        <w:spacing w:after="0" w:line="240" w:lineRule="auto"/>
        <w:rPr>
          <w:ins w:id="2158" w:author="Greg" w:date="2018-12-08T11:55:00Z"/>
          <w:del w:id="2159" w:author="Greg Hutchins" w:date="2018-12-09T15:09:00Z"/>
          <w:rFonts w:cstheme="minorHAnsi"/>
          <w:b/>
          <w:rPrChange w:id="2160" w:author="Greg" w:date="2018-12-08T12:09:00Z">
            <w:rPr>
              <w:ins w:id="2161" w:author="Greg" w:date="2018-12-08T11:55:00Z"/>
              <w:del w:id="2162" w:author="Greg Hutchins" w:date="2018-12-09T15:09:00Z"/>
              <w:b/>
              <w:sz w:val="24"/>
            </w:rPr>
          </w:rPrChange>
        </w:rPr>
      </w:pPr>
    </w:p>
    <w:p w14:paraId="6BE3173C" w14:textId="38B7C7E9" w:rsidR="0040757A" w:rsidDel="00D23945" w:rsidRDefault="0040757A" w:rsidP="00222CBB">
      <w:pPr>
        <w:spacing w:after="0" w:line="240" w:lineRule="auto"/>
        <w:rPr>
          <w:ins w:id="2163" w:author="Greg" w:date="2018-12-08T12:12:00Z"/>
          <w:del w:id="2164" w:author="Greg Hutchins" w:date="2018-12-09T15:09:00Z"/>
          <w:rFonts w:cstheme="minorHAnsi"/>
          <w:b/>
        </w:rPr>
      </w:pPr>
    </w:p>
    <w:p w14:paraId="397C83FA" w14:textId="77777777" w:rsidR="0040757A" w:rsidRDefault="0040757A" w:rsidP="00222CBB">
      <w:pPr>
        <w:spacing w:after="0" w:line="240" w:lineRule="auto"/>
        <w:rPr>
          <w:ins w:id="2165" w:author="Greg" w:date="2018-12-08T12:12:00Z"/>
          <w:rFonts w:cstheme="minorHAnsi"/>
          <w:b/>
        </w:rPr>
      </w:pPr>
    </w:p>
    <w:p w14:paraId="0BE88DC0" w14:textId="29AC4574" w:rsidR="004B4A9E" w:rsidRPr="0040757A" w:rsidRDefault="0040757A">
      <w:pPr>
        <w:pStyle w:val="Heading2"/>
        <w:rPr>
          <w:ins w:id="2166" w:author="Greg" w:date="2018-12-08T11:37:00Z"/>
          <w:sz w:val="22"/>
          <w:rPrChange w:id="2167" w:author="Greg" w:date="2018-12-08T12:09:00Z">
            <w:rPr>
              <w:ins w:id="2168" w:author="Greg" w:date="2018-12-08T11:37:00Z"/>
              <w:b/>
              <w:sz w:val="24"/>
            </w:rPr>
          </w:rPrChange>
        </w:rPr>
        <w:pPrChange w:id="2169" w:author="Greg Hutchins" w:date="2018-12-09T15:00:00Z">
          <w:pPr/>
        </w:pPrChange>
      </w:pPr>
      <w:bookmarkStart w:id="2170" w:name="_Toc532136427"/>
      <w:ins w:id="2171" w:author="Greg" w:date="2018-12-08T12:11:00Z">
        <w:r>
          <w:t>Quarter 1:</w:t>
        </w:r>
      </w:ins>
      <w:bookmarkEnd w:id="2170"/>
    </w:p>
    <w:p w14:paraId="7392BED0" w14:textId="77777777" w:rsidR="004B4A9E" w:rsidRPr="0040757A" w:rsidRDefault="004B4A9E">
      <w:pPr>
        <w:spacing w:after="0" w:line="240" w:lineRule="auto"/>
        <w:rPr>
          <w:ins w:id="2172" w:author="Greg" w:date="2018-12-08T11:37:00Z"/>
          <w:rFonts w:cstheme="minorHAnsi"/>
          <w:b/>
          <w:rPrChange w:id="2173" w:author="Greg" w:date="2018-12-08T12:09:00Z">
            <w:rPr>
              <w:ins w:id="2174" w:author="Greg" w:date="2018-12-08T11:37:00Z"/>
              <w:b/>
              <w:sz w:val="24"/>
            </w:rPr>
          </w:rPrChange>
        </w:rPr>
        <w:pPrChange w:id="2175" w:author="Greg" w:date="2018-12-08T11:54:00Z">
          <w:pPr/>
        </w:pPrChange>
      </w:pPr>
    </w:p>
    <w:p w14:paraId="5FAF1704" w14:textId="77777777" w:rsidR="004B4A9E" w:rsidRPr="0040757A" w:rsidRDefault="004B4A9E">
      <w:pPr>
        <w:spacing w:after="0" w:line="240" w:lineRule="auto"/>
        <w:rPr>
          <w:ins w:id="2176" w:author="Greg" w:date="2018-12-08T11:37:00Z"/>
          <w:rFonts w:cstheme="minorHAnsi"/>
          <w:b/>
          <w:rPrChange w:id="2177" w:author="Greg" w:date="2018-12-08T12:09:00Z">
            <w:rPr>
              <w:ins w:id="2178" w:author="Greg" w:date="2018-12-08T11:37:00Z"/>
              <w:b/>
              <w:sz w:val="24"/>
            </w:rPr>
          </w:rPrChange>
        </w:rPr>
        <w:pPrChange w:id="2179" w:author="Greg" w:date="2018-12-08T11:54:00Z">
          <w:pPr/>
        </w:pPrChange>
      </w:pPr>
      <w:ins w:id="2180" w:author="Greg" w:date="2018-12-08T11:37:00Z">
        <w:r w:rsidRPr="0040757A">
          <w:rPr>
            <w:rFonts w:cstheme="minorHAnsi"/>
            <w:b/>
            <w:rPrChange w:id="2181" w:author="Greg" w:date="2018-12-08T12:09:00Z">
              <w:rPr>
                <w:b/>
                <w:sz w:val="24"/>
              </w:rPr>
            </w:rPrChange>
          </w:rPr>
          <w:t>Earned Value Summary:</w:t>
        </w:r>
      </w:ins>
    </w:p>
    <w:tbl>
      <w:tblPr>
        <w:tblStyle w:val="TableGrid"/>
        <w:tblW w:w="0" w:type="auto"/>
        <w:jc w:val="center"/>
        <w:tblLook w:val="04A0" w:firstRow="1" w:lastRow="0" w:firstColumn="1" w:lastColumn="0" w:noHBand="0" w:noVBand="1"/>
      </w:tblPr>
      <w:tblGrid>
        <w:gridCol w:w="1553"/>
        <w:gridCol w:w="1623"/>
        <w:gridCol w:w="1553"/>
        <w:gridCol w:w="1521"/>
        <w:gridCol w:w="1538"/>
        <w:gridCol w:w="1562"/>
      </w:tblGrid>
      <w:tr w:rsidR="004B4A9E" w:rsidRPr="0040757A" w14:paraId="56446972" w14:textId="77777777" w:rsidTr="00752E22">
        <w:trPr>
          <w:jc w:val="center"/>
          <w:ins w:id="2182"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B12CC31" w14:textId="77777777" w:rsidR="004B4A9E" w:rsidRPr="00E640BB" w:rsidRDefault="004B4A9E">
            <w:pPr>
              <w:jc w:val="center"/>
              <w:rPr>
                <w:ins w:id="2183" w:author="Greg" w:date="2018-12-08T11:37:00Z"/>
                <w:rFonts w:asciiTheme="minorHAnsi" w:hAnsiTheme="minorHAnsi" w:cstheme="minorHAnsi"/>
                <w:b/>
                <w:color w:val="FFFFFF" w:themeColor="background1"/>
                <w:rPrChange w:id="2184" w:author="Greg Hutchins" w:date="2018-12-09T14:58:00Z">
                  <w:rPr>
                    <w:ins w:id="2185" w:author="Greg" w:date="2018-12-08T11:37:00Z"/>
                    <w:b/>
                    <w:color w:val="FFFFFF" w:themeColor="background1"/>
                    <w:sz w:val="24"/>
                  </w:rPr>
                </w:rPrChange>
              </w:rPr>
            </w:pPr>
            <w:ins w:id="2186" w:author="Greg" w:date="2018-12-08T11:37:00Z">
              <w:r w:rsidRPr="00E640BB">
                <w:rPr>
                  <w:rFonts w:cstheme="minorHAnsi"/>
                  <w:b/>
                  <w:color w:val="FFFFFF" w:themeColor="background1"/>
                  <w:rPrChange w:id="2187" w:author="Greg Hutchins" w:date="2018-12-09T14:58:00Z">
                    <w:rPr>
                      <w:b/>
                      <w:color w:val="FFFFFF" w:themeColor="background1"/>
                      <w:sz w:val="24"/>
                    </w:rPr>
                  </w:rPrChange>
                </w:rPr>
                <w:t>PV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B306889" w14:textId="77777777" w:rsidR="004B4A9E" w:rsidRPr="00E640BB" w:rsidRDefault="004B4A9E">
            <w:pPr>
              <w:jc w:val="center"/>
              <w:rPr>
                <w:ins w:id="2188" w:author="Greg" w:date="2018-12-08T11:37:00Z"/>
                <w:rFonts w:asciiTheme="minorHAnsi" w:hAnsiTheme="minorHAnsi" w:cstheme="minorHAnsi"/>
                <w:b/>
                <w:color w:val="FFFFFF" w:themeColor="background1"/>
                <w:rPrChange w:id="2189" w:author="Greg Hutchins" w:date="2018-12-09T14:58:00Z">
                  <w:rPr>
                    <w:ins w:id="2190" w:author="Greg" w:date="2018-12-08T11:37:00Z"/>
                    <w:b/>
                    <w:color w:val="FFFFFF" w:themeColor="background1"/>
                    <w:sz w:val="24"/>
                  </w:rPr>
                </w:rPrChange>
              </w:rPr>
            </w:pPr>
            <w:ins w:id="2191" w:author="Greg" w:date="2018-12-08T11:37:00Z">
              <w:r w:rsidRPr="00E640BB">
                <w:rPr>
                  <w:rFonts w:cstheme="minorHAnsi"/>
                  <w:b/>
                  <w:color w:val="FFFFFF" w:themeColor="background1"/>
                  <w:rPrChange w:id="2192" w:author="Greg Hutchins" w:date="2018-12-09T14:58:00Z">
                    <w:rPr>
                      <w:b/>
                      <w:color w:val="FFFFFF" w:themeColor="background1"/>
                      <w:sz w:val="24"/>
                    </w:rPr>
                  </w:rPrChange>
                </w:rPr>
                <w:t>EV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B274FD3" w14:textId="77777777" w:rsidR="004B4A9E" w:rsidRPr="00E640BB" w:rsidRDefault="004B4A9E">
            <w:pPr>
              <w:jc w:val="center"/>
              <w:rPr>
                <w:ins w:id="2193" w:author="Greg" w:date="2018-12-08T11:37:00Z"/>
                <w:rFonts w:asciiTheme="minorHAnsi" w:hAnsiTheme="minorHAnsi" w:cstheme="minorHAnsi"/>
                <w:b/>
                <w:color w:val="FFFFFF" w:themeColor="background1"/>
                <w:rPrChange w:id="2194" w:author="Greg Hutchins" w:date="2018-12-09T14:58:00Z">
                  <w:rPr>
                    <w:ins w:id="2195" w:author="Greg" w:date="2018-12-08T11:37:00Z"/>
                    <w:b/>
                    <w:color w:val="FFFFFF" w:themeColor="background1"/>
                    <w:sz w:val="24"/>
                  </w:rPr>
                </w:rPrChange>
              </w:rPr>
            </w:pPr>
            <w:ins w:id="2196" w:author="Greg" w:date="2018-12-08T11:37:00Z">
              <w:r w:rsidRPr="00E640BB">
                <w:rPr>
                  <w:rFonts w:cstheme="minorHAnsi"/>
                  <w:b/>
                  <w:color w:val="FFFFFF" w:themeColor="background1"/>
                  <w:rPrChange w:id="2197" w:author="Greg Hutchins" w:date="2018-12-09T14:58:00Z">
                    <w:rPr>
                      <w:b/>
                      <w:color w:val="FFFFFF" w:themeColor="background1"/>
                      <w:sz w:val="24"/>
                    </w:rPr>
                  </w:rPrChange>
                </w:rPr>
                <w:t>AC</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E2E1575" w14:textId="77777777" w:rsidR="004B4A9E" w:rsidRPr="00E640BB" w:rsidRDefault="004B4A9E">
            <w:pPr>
              <w:jc w:val="center"/>
              <w:rPr>
                <w:ins w:id="2198" w:author="Greg" w:date="2018-12-08T11:37:00Z"/>
                <w:rFonts w:asciiTheme="minorHAnsi" w:hAnsiTheme="minorHAnsi" w:cstheme="minorHAnsi"/>
                <w:b/>
                <w:color w:val="FFFFFF" w:themeColor="background1"/>
                <w:rPrChange w:id="2199" w:author="Greg Hutchins" w:date="2018-12-09T14:58:00Z">
                  <w:rPr>
                    <w:ins w:id="2200" w:author="Greg" w:date="2018-12-08T11:37:00Z"/>
                    <w:b/>
                    <w:color w:val="FFFFFF" w:themeColor="background1"/>
                    <w:sz w:val="24"/>
                  </w:rPr>
                </w:rPrChange>
              </w:rPr>
            </w:pPr>
            <w:ins w:id="2201" w:author="Greg" w:date="2018-12-08T11:37:00Z">
              <w:r w:rsidRPr="00E640BB">
                <w:rPr>
                  <w:rFonts w:cstheme="minorHAnsi"/>
                  <w:b/>
                  <w:color w:val="FFFFFF" w:themeColor="background1"/>
                  <w:rPrChange w:id="2202" w:author="Greg Hutchins" w:date="2018-12-09T14:58:00Z">
                    <w:rPr>
                      <w:b/>
                      <w:color w:val="FFFFFF" w:themeColor="background1"/>
                      <w:sz w:val="24"/>
                    </w:rPr>
                  </w:rPrChange>
                </w:rPr>
                <w:t>SV in days</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8FA3878" w14:textId="77777777" w:rsidR="004B4A9E" w:rsidRPr="00E640BB" w:rsidRDefault="004B4A9E">
            <w:pPr>
              <w:jc w:val="center"/>
              <w:rPr>
                <w:ins w:id="2203" w:author="Greg" w:date="2018-12-08T11:37:00Z"/>
                <w:rFonts w:asciiTheme="minorHAnsi" w:hAnsiTheme="minorHAnsi" w:cstheme="minorHAnsi"/>
                <w:b/>
                <w:color w:val="FFFFFF" w:themeColor="background1"/>
                <w:rPrChange w:id="2204" w:author="Greg Hutchins" w:date="2018-12-09T14:58:00Z">
                  <w:rPr>
                    <w:ins w:id="2205" w:author="Greg" w:date="2018-12-08T11:37:00Z"/>
                    <w:b/>
                    <w:color w:val="FFFFFF" w:themeColor="background1"/>
                    <w:sz w:val="24"/>
                  </w:rPr>
                </w:rPrChange>
              </w:rPr>
            </w:pPr>
            <w:ins w:id="2206" w:author="Greg" w:date="2018-12-08T11:37:00Z">
              <w:r w:rsidRPr="00E640BB">
                <w:rPr>
                  <w:rFonts w:cstheme="minorHAnsi"/>
                  <w:b/>
                  <w:color w:val="FFFFFF" w:themeColor="background1"/>
                  <w:rPrChange w:id="2207" w:author="Greg Hutchins" w:date="2018-12-09T14:58:00Z">
                    <w:rPr>
                      <w:b/>
                      <w:color w:val="FFFFFF" w:themeColor="background1"/>
                      <w:sz w:val="24"/>
                    </w:rPr>
                  </w:rPrChange>
                </w:rPr>
                <w:t>CV</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2551CF3" w14:textId="77777777" w:rsidR="004B4A9E" w:rsidRPr="00E640BB" w:rsidRDefault="004B4A9E">
            <w:pPr>
              <w:jc w:val="center"/>
              <w:rPr>
                <w:ins w:id="2208" w:author="Greg" w:date="2018-12-08T11:37:00Z"/>
                <w:rFonts w:asciiTheme="minorHAnsi" w:hAnsiTheme="minorHAnsi" w:cstheme="minorHAnsi"/>
                <w:b/>
                <w:color w:val="FFFFFF" w:themeColor="background1"/>
                <w:rPrChange w:id="2209" w:author="Greg Hutchins" w:date="2018-12-09T14:58:00Z">
                  <w:rPr>
                    <w:ins w:id="2210" w:author="Greg" w:date="2018-12-08T11:37:00Z"/>
                    <w:b/>
                    <w:color w:val="FFFFFF" w:themeColor="background1"/>
                    <w:sz w:val="24"/>
                  </w:rPr>
                </w:rPrChange>
              </w:rPr>
            </w:pPr>
            <w:ins w:id="2211" w:author="Greg" w:date="2018-12-08T11:37:00Z">
              <w:r w:rsidRPr="00E640BB">
                <w:rPr>
                  <w:rFonts w:cstheme="minorHAnsi"/>
                  <w:b/>
                  <w:color w:val="FFFFFF" w:themeColor="background1"/>
                  <w:rPrChange w:id="2212" w:author="Greg Hutchins" w:date="2018-12-09T14:58:00Z">
                    <w:rPr>
                      <w:b/>
                      <w:color w:val="FFFFFF" w:themeColor="background1"/>
                      <w:sz w:val="24"/>
                    </w:rPr>
                  </w:rPrChange>
                </w:rPr>
                <w:t>BAC</w:t>
              </w:r>
            </w:ins>
          </w:p>
        </w:tc>
      </w:tr>
      <w:tr w:rsidR="004B4A9E" w:rsidRPr="0040757A" w14:paraId="53FFD3EA" w14:textId="77777777" w:rsidTr="00752E22">
        <w:trPr>
          <w:jc w:val="center"/>
          <w:ins w:id="2213" w:author="Greg" w:date="2018-12-08T11:37:00Z"/>
        </w:trPr>
        <w:tc>
          <w:tcPr>
            <w:tcW w:w="1558" w:type="dxa"/>
            <w:tcBorders>
              <w:top w:val="single" w:sz="4" w:space="0" w:color="auto"/>
              <w:left w:val="single" w:sz="4" w:space="0" w:color="auto"/>
              <w:bottom w:val="single" w:sz="4" w:space="0" w:color="auto"/>
              <w:right w:val="single" w:sz="4" w:space="0" w:color="auto"/>
            </w:tcBorders>
          </w:tcPr>
          <w:p w14:paraId="198E2C15" w14:textId="77777777" w:rsidR="004B4A9E" w:rsidRPr="00E640BB" w:rsidRDefault="004B4A9E">
            <w:pPr>
              <w:jc w:val="center"/>
              <w:rPr>
                <w:ins w:id="2214" w:author="Greg" w:date="2018-12-08T11:37:00Z"/>
                <w:rFonts w:asciiTheme="minorHAnsi" w:hAnsiTheme="minorHAnsi" w:cstheme="minorHAnsi"/>
                <w:b/>
                <w:rPrChange w:id="2215" w:author="Greg Hutchins" w:date="2018-12-09T14:58:00Z">
                  <w:rPr>
                    <w:ins w:id="2216" w:author="Greg" w:date="2018-12-08T11:37:00Z"/>
                    <w:b/>
                    <w:sz w:val="24"/>
                  </w:rPr>
                </w:rPrChange>
              </w:rPr>
            </w:pPr>
            <w:ins w:id="2217" w:author="Greg" w:date="2018-12-08T11:37:00Z">
              <w:r w:rsidRPr="00E640BB">
                <w:rPr>
                  <w:rFonts w:cstheme="minorHAnsi"/>
                  <w:b/>
                  <w:rPrChange w:id="2218" w:author="Greg Hutchins" w:date="2018-12-09T14:58:00Z">
                    <w:rPr>
                      <w:b/>
                      <w:sz w:val="24"/>
                    </w:rPr>
                  </w:rPrChange>
                </w:rPr>
                <w:t>$137,120.00</w:t>
              </w:r>
            </w:ins>
          </w:p>
        </w:tc>
        <w:tc>
          <w:tcPr>
            <w:tcW w:w="1558" w:type="dxa"/>
            <w:tcBorders>
              <w:top w:val="single" w:sz="4" w:space="0" w:color="auto"/>
              <w:left w:val="single" w:sz="4" w:space="0" w:color="auto"/>
              <w:bottom w:val="single" w:sz="4" w:space="0" w:color="auto"/>
              <w:right w:val="single" w:sz="4" w:space="0" w:color="auto"/>
            </w:tcBorders>
          </w:tcPr>
          <w:p w14:paraId="7E3DEA28" w14:textId="77777777" w:rsidR="004B4A9E" w:rsidRPr="00E640BB" w:rsidRDefault="004B4A9E">
            <w:pPr>
              <w:jc w:val="center"/>
              <w:rPr>
                <w:ins w:id="2219" w:author="Greg" w:date="2018-12-08T11:37:00Z"/>
                <w:rFonts w:asciiTheme="minorHAnsi" w:hAnsiTheme="minorHAnsi" w:cstheme="minorHAnsi"/>
                <w:b/>
                <w:rPrChange w:id="2220" w:author="Greg Hutchins" w:date="2018-12-09T14:58:00Z">
                  <w:rPr>
                    <w:ins w:id="2221" w:author="Greg" w:date="2018-12-08T11:37:00Z"/>
                    <w:b/>
                    <w:sz w:val="24"/>
                  </w:rPr>
                </w:rPrChange>
              </w:rPr>
            </w:pPr>
            <w:ins w:id="2222" w:author="Greg" w:date="2018-12-08T11:37:00Z">
              <w:r w:rsidRPr="00E640BB">
                <w:rPr>
                  <w:rFonts w:cstheme="minorHAnsi"/>
                  <w:b/>
                  <w:rPrChange w:id="2223" w:author="Greg Hutchins" w:date="2018-12-09T14:58:00Z">
                    <w:rPr>
                      <w:b/>
                      <w:sz w:val="24"/>
                    </w:rPr>
                  </w:rPrChange>
                </w:rPr>
                <w:t>$155,980.83</w:t>
              </w:r>
            </w:ins>
          </w:p>
        </w:tc>
        <w:tc>
          <w:tcPr>
            <w:tcW w:w="1558" w:type="dxa"/>
            <w:tcBorders>
              <w:top w:val="single" w:sz="4" w:space="0" w:color="auto"/>
              <w:left w:val="single" w:sz="4" w:space="0" w:color="auto"/>
              <w:bottom w:val="single" w:sz="4" w:space="0" w:color="auto"/>
              <w:right w:val="single" w:sz="4" w:space="0" w:color="auto"/>
            </w:tcBorders>
          </w:tcPr>
          <w:p w14:paraId="284CFA24" w14:textId="77777777" w:rsidR="004B4A9E" w:rsidRPr="00E640BB" w:rsidRDefault="004B4A9E">
            <w:pPr>
              <w:jc w:val="center"/>
              <w:rPr>
                <w:ins w:id="2224" w:author="Greg" w:date="2018-12-08T11:37:00Z"/>
                <w:rFonts w:asciiTheme="minorHAnsi" w:hAnsiTheme="minorHAnsi" w:cstheme="minorHAnsi"/>
                <w:b/>
                <w:rPrChange w:id="2225" w:author="Greg Hutchins" w:date="2018-12-09T14:58:00Z">
                  <w:rPr>
                    <w:ins w:id="2226" w:author="Greg" w:date="2018-12-08T11:37:00Z"/>
                    <w:b/>
                    <w:sz w:val="24"/>
                  </w:rPr>
                </w:rPrChange>
              </w:rPr>
            </w:pPr>
            <w:ins w:id="2227" w:author="Greg" w:date="2018-12-08T11:37:00Z">
              <w:r w:rsidRPr="00E640BB">
                <w:rPr>
                  <w:rFonts w:cstheme="minorHAnsi"/>
                  <w:b/>
                  <w:rPrChange w:id="2228" w:author="Greg Hutchins" w:date="2018-12-09T14:58:00Z">
                    <w:rPr>
                      <w:b/>
                      <w:sz w:val="24"/>
                    </w:rPr>
                  </w:rPrChange>
                </w:rPr>
                <w:t>$151,680.00</w:t>
              </w:r>
            </w:ins>
          </w:p>
        </w:tc>
        <w:tc>
          <w:tcPr>
            <w:tcW w:w="1558" w:type="dxa"/>
            <w:tcBorders>
              <w:top w:val="single" w:sz="4" w:space="0" w:color="auto"/>
              <w:left w:val="single" w:sz="4" w:space="0" w:color="auto"/>
              <w:bottom w:val="single" w:sz="4" w:space="0" w:color="auto"/>
              <w:right w:val="single" w:sz="4" w:space="0" w:color="auto"/>
            </w:tcBorders>
          </w:tcPr>
          <w:p w14:paraId="2C25096D" w14:textId="77777777" w:rsidR="004B4A9E" w:rsidRPr="00E640BB" w:rsidRDefault="004B4A9E">
            <w:pPr>
              <w:jc w:val="center"/>
              <w:rPr>
                <w:ins w:id="2229" w:author="Greg" w:date="2018-12-08T11:37:00Z"/>
                <w:rFonts w:asciiTheme="minorHAnsi" w:hAnsiTheme="minorHAnsi" w:cstheme="minorHAnsi"/>
                <w:b/>
                <w:rPrChange w:id="2230" w:author="Greg Hutchins" w:date="2018-12-09T14:58:00Z">
                  <w:rPr>
                    <w:ins w:id="2231" w:author="Greg" w:date="2018-12-08T11:37:00Z"/>
                    <w:b/>
                    <w:sz w:val="24"/>
                  </w:rPr>
                </w:rPrChange>
              </w:rPr>
            </w:pPr>
            <w:ins w:id="2232" w:author="Greg" w:date="2018-12-08T11:37:00Z">
              <w:r w:rsidRPr="00E640BB">
                <w:rPr>
                  <w:rFonts w:cstheme="minorHAnsi"/>
                  <w:b/>
                  <w:rPrChange w:id="2233" w:author="Greg Hutchins" w:date="2018-12-09T14:58:00Z">
                    <w:rPr>
                      <w:b/>
                      <w:sz w:val="24"/>
                    </w:rPr>
                  </w:rPrChange>
                </w:rPr>
                <w:t>3</w:t>
              </w:r>
            </w:ins>
          </w:p>
        </w:tc>
        <w:tc>
          <w:tcPr>
            <w:tcW w:w="1559" w:type="dxa"/>
            <w:tcBorders>
              <w:top w:val="single" w:sz="4" w:space="0" w:color="auto"/>
              <w:left w:val="single" w:sz="4" w:space="0" w:color="auto"/>
              <w:bottom w:val="single" w:sz="4" w:space="0" w:color="auto"/>
              <w:right w:val="single" w:sz="4" w:space="0" w:color="auto"/>
            </w:tcBorders>
          </w:tcPr>
          <w:p w14:paraId="23E765FA" w14:textId="77777777" w:rsidR="004B4A9E" w:rsidRPr="00E640BB" w:rsidRDefault="004B4A9E">
            <w:pPr>
              <w:jc w:val="center"/>
              <w:rPr>
                <w:ins w:id="2234" w:author="Greg" w:date="2018-12-08T11:37:00Z"/>
                <w:rFonts w:asciiTheme="minorHAnsi" w:hAnsiTheme="minorHAnsi" w:cstheme="minorHAnsi"/>
                <w:b/>
                <w:rPrChange w:id="2235" w:author="Greg Hutchins" w:date="2018-12-09T14:58:00Z">
                  <w:rPr>
                    <w:ins w:id="2236" w:author="Greg" w:date="2018-12-08T11:37:00Z"/>
                    <w:b/>
                    <w:sz w:val="24"/>
                  </w:rPr>
                </w:rPrChange>
              </w:rPr>
            </w:pPr>
            <w:ins w:id="2237" w:author="Greg" w:date="2018-12-08T11:37:00Z">
              <w:r w:rsidRPr="00E640BB">
                <w:rPr>
                  <w:rFonts w:cstheme="minorHAnsi"/>
                  <w:b/>
                  <w:rPrChange w:id="2238" w:author="Greg Hutchins" w:date="2018-12-09T14:58:00Z">
                    <w:rPr>
                      <w:b/>
                      <w:sz w:val="24"/>
                    </w:rPr>
                  </w:rPrChange>
                </w:rPr>
                <w:t>$ 4,300.83</w:t>
              </w:r>
            </w:ins>
          </w:p>
        </w:tc>
        <w:tc>
          <w:tcPr>
            <w:tcW w:w="1559" w:type="dxa"/>
            <w:tcBorders>
              <w:top w:val="single" w:sz="4" w:space="0" w:color="auto"/>
              <w:left w:val="single" w:sz="4" w:space="0" w:color="auto"/>
              <w:bottom w:val="single" w:sz="4" w:space="0" w:color="auto"/>
              <w:right w:val="single" w:sz="4" w:space="0" w:color="auto"/>
            </w:tcBorders>
          </w:tcPr>
          <w:p w14:paraId="7F3FF751" w14:textId="77777777" w:rsidR="004B4A9E" w:rsidRPr="00E640BB" w:rsidRDefault="004B4A9E">
            <w:pPr>
              <w:jc w:val="center"/>
              <w:rPr>
                <w:ins w:id="2239" w:author="Greg" w:date="2018-12-08T11:37:00Z"/>
                <w:rFonts w:asciiTheme="minorHAnsi" w:hAnsiTheme="minorHAnsi" w:cstheme="minorHAnsi"/>
                <w:b/>
                <w:rPrChange w:id="2240" w:author="Greg Hutchins" w:date="2018-12-09T14:58:00Z">
                  <w:rPr>
                    <w:ins w:id="2241" w:author="Greg" w:date="2018-12-08T11:37:00Z"/>
                    <w:b/>
                    <w:sz w:val="24"/>
                  </w:rPr>
                </w:rPrChange>
              </w:rPr>
            </w:pPr>
            <w:ins w:id="2242" w:author="Greg" w:date="2018-12-08T11:37:00Z">
              <w:r w:rsidRPr="00E640BB">
                <w:rPr>
                  <w:rFonts w:cstheme="minorHAnsi"/>
                  <w:b/>
                  <w:rPrChange w:id="2243" w:author="Greg Hutchins" w:date="2018-12-09T14:58:00Z">
                    <w:rPr>
                      <w:b/>
                      <w:sz w:val="24"/>
                    </w:rPr>
                  </w:rPrChange>
                </w:rPr>
                <w:t>$1080,150.00</w:t>
              </w:r>
            </w:ins>
          </w:p>
        </w:tc>
      </w:tr>
      <w:tr w:rsidR="004B4A9E" w:rsidRPr="0040757A" w14:paraId="5F5F879C" w14:textId="77777777" w:rsidTr="00752E22">
        <w:trPr>
          <w:jc w:val="center"/>
          <w:ins w:id="2244"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8718AA8" w14:textId="77777777" w:rsidR="004B4A9E" w:rsidRPr="00E640BB" w:rsidRDefault="004B4A9E">
            <w:pPr>
              <w:jc w:val="center"/>
              <w:rPr>
                <w:ins w:id="2245" w:author="Greg" w:date="2018-12-08T11:37:00Z"/>
                <w:rFonts w:asciiTheme="minorHAnsi" w:hAnsiTheme="minorHAnsi" w:cstheme="minorHAnsi"/>
                <w:b/>
                <w:color w:val="FFFFFF" w:themeColor="background1"/>
                <w:rPrChange w:id="2246" w:author="Greg Hutchins" w:date="2018-12-09T14:58:00Z">
                  <w:rPr>
                    <w:ins w:id="2247" w:author="Greg" w:date="2018-12-08T11:37:00Z"/>
                    <w:b/>
                    <w:color w:val="FFFFFF" w:themeColor="background1"/>
                    <w:sz w:val="24"/>
                  </w:rPr>
                </w:rPrChange>
              </w:rPr>
            </w:pPr>
            <w:proofErr w:type="spellStart"/>
            <w:ins w:id="2248" w:author="Greg" w:date="2018-12-08T11:37:00Z">
              <w:r w:rsidRPr="00E640BB">
                <w:rPr>
                  <w:rFonts w:cstheme="minorHAnsi"/>
                  <w:b/>
                  <w:color w:val="FFFFFF" w:themeColor="background1"/>
                  <w:rPrChange w:id="2249" w:author="Greg Hutchins" w:date="2018-12-09T14:58:00Z">
                    <w:rPr>
                      <w:b/>
                      <w:color w:val="FFFFFF" w:themeColor="background1"/>
                      <w:sz w:val="24"/>
                    </w:rPr>
                  </w:rPrChange>
                </w:rPr>
                <w:t>ETC</w:t>
              </w:r>
              <w:r w:rsidRPr="00E640BB">
                <w:rPr>
                  <w:rFonts w:cstheme="minorHAnsi"/>
                  <w:b/>
                  <w:color w:val="FFFFFF" w:themeColor="background1"/>
                  <w:vertAlign w:val="subscript"/>
                  <w:rPrChange w:id="2250"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6E10FEB" w14:textId="77777777" w:rsidR="004B4A9E" w:rsidRPr="00E640BB" w:rsidRDefault="004B4A9E">
            <w:pPr>
              <w:jc w:val="center"/>
              <w:rPr>
                <w:ins w:id="2251" w:author="Greg" w:date="2018-12-08T11:37:00Z"/>
                <w:rFonts w:asciiTheme="minorHAnsi" w:hAnsiTheme="minorHAnsi" w:cstheme="minorHAnsi"/>
                <w:b/>
                <w:color w:val="FFFFFF" w:themeColor="background1"/>
                <w:rPrChange w:id="2252" w:author="Greg Hutchins" w:date="2018-12-09T14:58:00Z">
                  <w:rPr>
                    <w:ins w:id="2253" w:author="Greg" w:date="2018-12-08T11:37:00Z"/>
                    <w:b/>
                    <w:color w:val="FFFFFF" w:themeColor="background1"/>
                    <w:sz w:val="24"/>
                  </w:rPr>
                </w:rPrChange>
              </w:rPr>
            </w:pPr>
            <w:proofErr w:type="spellStart"/>
            <w:ins w:id="2254" w:author="Greg" w:date="2018-12-08T11:37:00Z">
              <w:r w:rsidRPr="00E640BB">
                <w:rPr>
                  <w:rFonts w:cstheme="minorHAnsi"/>
                  <w:b/>
                  <w:color w:val="FFFFFF" w:themeColor="background1"/>
                  <w:rPrChange w:id="2255" w:author="Greg Hutchins" w:date="2018-12-09T14:58:00Z">
                    <w:rPr>
                      <w:b/>
                      <w:color w:val="FFFFFF" w:themeColor="background1"/>
                      <w:sz w:val="24"/>
                    </w:rPr>
                  </w:rPrChange>
                </w:rPr>
                <w:t>EAC</w:t>
              </w:r>
              <w:r w:rsidRPr="00E640BB">
                <w:rPr>
                  <w:rFonts w:cstheme="minorHAnsi"/>
                  <w:b/>
                  <w:color w:val="FFFFFF" w:themeColor="background1"/>
                  <w:vertAlign w:val="subscript"/>
                  <w:rPrChange w:id="2256"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132C8FC1" w14:textId="77777777" w:rsidR="004B4A9E" w:rsidRPr="00E640BB" w:rsidRDefault="004B4A9E">
            <w:pPr>
              <w:jc w:val="center"/>
              <w:rPr>
                <w:ins w:id="2257" w:author="Greg" w:date="2018-12-08T11:37:00Z"/>
                <w:rFonts w:asciiTheme="minorHAnsi" w:hAnsiTheme="minorHAnsi" w:cstheme="minorHAnsi"/>
                <w:b/>
                <w:color w:val="FFFFFF" w:themeColor="background1"/>
                <w:rPrChange w:id="2258" w:author="Greg Hutchins" w:date="2018-12-09T14:58:00Z">
                  <w:rPr>
                    <w:ins w:id="2259" w:author="Greg" w:date="2018-12-08T11:37:00Z"/>
                    <w:b/>
                    <w:color w:val="FFFFFF" w:themeColor="background1"/>
                    <w:sz w:val="24"/>
                  </w:rPr>
                </w:rPrChange>
              </w:rPr>
            </w:pPr>
            <w:proofErr w:type="spellStart"/>
            <w:ins w:id="2260" w:author="Greg" w:date="2018-12-08T11:37:00Z">
              <w:r w:rsidRPr="00E640BB">
                <w:rPr>
                  <w:rFonts w:cstheme="minorHAnsi"/>
                  <w:b/>
                  <w:color w:val="FFFFFF" w:themeColor="background1"/>
                  <w:rPrChange w:id="2261" w:author="Greg Hutchins" w:date="2018-12-09T14:58:00Z">
                    <w:rPr>
                      <w:b/>
                      <w:color w:val="FFFFFF" w:themeColor="background1"/>
                      <w:sz w:val="24"/>
                    </w:rPr>
                  </w:rPrChange>
                </w:rPr>
                <w:t>VAC</w:t>
              </w:r>
              <w:r w:rsidRPr="00E640BB">
                <w:rPr>
                  <w:rFonts w:cstheme="minorHAnsi"/>
                  <w:b/>
                  <w:color w:val="FFFFFF" w:themeColor="background1"/>
                  <w:vertAlign w:val="subscript"/>
                  <w:rPrChange w:id="2262"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F938960" w14:textId="77777777" w:rsidR="004B4A9E" w:rsidRPr="00E640BB" w:rsidRDefault="004B4A9E">
            <w:pPr>
              <w:jc w:val="center"/>
              <w:rPr>
                <w:ins w:id="2263" w:author="Greg" w:date="2018-12-08T11:37:00Z"/>
                <w:rFonts w:asciiTheme="minorHAnsi" w:hAnsiTheme="minorHAnsi" w:cstheme="minorHAnsi"/>
                <w:b/>
                <w:color w:val="FFFFFF" w:themeColor="background1"/>
                <w:rPrChange w:id="2264" w:author="Greg Hutchins" w:date="2018-12-09T14:58:00Z">
                  <w:rPr>
                    <w:ins w:id="2265" w:author="Greg" w:date="2018-12-08T11:37:00Z"/>
                    <w:b/>
                    <w:color w:val="FFFFFF" w:themeColor="background1"/>
                    <w:sz w:val="24"/>
                  </w:rPr>
                </w:rPrChange>
              </w:rPr>
            </w:pPr>
            <w:ins w:id="2266" w:author="Greg" w:date="2018-12-08T11:37:00Z">
              <w:r w:rsidRPr="00E640BB">
                <w:rPr>
                  <w:rFonts w:cstheme="minorHAnsi"/>
                  <w:b/>
                  <w:color w:val="FFFFFF" w:themeColor="background1"/>
                  <w:rPrChange w:id="2267" w:author="Greg Hutchins" w:date="2018-12-09T14:58:00Z">
                    <w:rPr>
                      <w:b/>
                      <w:color w:val="FFFFFF" w:themeColor="background1"/>
                      <w:sz w:val="24"/>
                    </w:rPr>
                  </w:rPrChange>
                </w:rPr>
                <w:t>CPI</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A09EC6F" w14:textId="77777777" w:rsidR="004B4A9E" w:rsidRPr="00E640BB" w:rsidRDefault="004B4A9E">
            <w:pPr>
              <w:jc w:val="center"/>
              <w:rPr>
                <w:ins w:id="2268" w:author="Greg" w:date="2018-12-08T11:37:00Z"/>
                <w:rFonts w:asciiTheme="minorHAnsi" w:hAnsiTheme="minorHAnsi" w:cstheme="minorHAnsi"/>
                <w:b/>
                <w:color w:val="FFFFFF" w:themeColor="background1"/>
                <w:rPrChange w:id="2269" w:author="Greg Hutchins" w:date="2018-12-09T14:58:00Z">
                  <w:rPr>
                    <w:ins w:id="2270" w:author="Greg" w:date="2018-12-08T11:37:00Z"/>
                    <w:b/>
                    <w:color w:val="FFFFFF" w:themeColor="background1"/>
                    <w:sz w:val="24"/>
                  </w:rPr>
                </w:rPrChange>
              </w:rPr>
            </w:pPr>
            <w:ins w:id="2271" w:author="Greg" w:date="2018-12-08T11:37:00Z">
              <w:r w:rsidRPr="00E640BB">
                <w:rPr>
                  <w:rFonts w:cstheme="minorHAnsi"/>
                  <w:b/>
                  <w:color w:val="FFFFFF" w:themeColor="background1"/>
                  <w:rPrChange w:id="2272" w:author="Greg Hutchins" w:date="2018-12-09T14:58:00Z">
                    <w:rPr>
                      <w:b/>
                      <w:color w:val="FFFFFF" w:themeColor="background1"/>
                      <w:sz w:val="24"/>
                    </w:rPr>
                  </w:rPrChange>
                </w:rPr>
                <w:t xml:space="preserve">PCIB </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79C03FE1" w14:textId="77777777" w:rsidR="004B4A9E" w:rsidRPr="00E640BB" w:rsidRDefault="004B4A9E">
            <w:pPr>
              <w:jc w:val="center"/>
              <w:rPr>
                <w:ins w:id="2273" w:author="Greg" w:date="2018-12-08T11:37:00Z"/>
                <w:rFonts w:asciiTheme="minorHAnsi" w:hAnsiTheme="minorHAnsi" w:cstheme="minorHAnsi"/>
                <w:b/>
                <w:color w:val="FFFFFF" w:themeColor="background1"/>
                <w:rPrChange w:id="2274" w:author="Greg Hutchins" w:date="2018-12-09T14:58:00Z">
                  <w:rPr>
                    <w:ins w:id="2275" w:author="Greg" w:date="2018-12-08T11:37:00Z"/>
                    <w:b/>
                    <w:color w:val="FFFFFF" w:themeColor="background1"/>
                    <w:sz w:val="24"/>
                  </w:rPr>
                </w:rPrChange>
              </w:rPr>
            </w:pPr>
            <w:ins w:id="2276" w:author="Greg" w:date="2018-12-08T11:37:00Z">
              <w:r w:rsidRPr="00E640BB">
                <w:rPr>
                  <w:rFonts w:cstheme="minorHAnsi"/>
                  <w:b/>
                  <w:color w:val="FFFFFF" w:themeColor="background1"/>
                  <w:rPrChange w:id="2277" w:author="Greg Hutchins" w:date="2018-12-09T14:58:00Z">
                    <w:rPr>
                      <w:b/>
                      <w:color w:val="FFFFFF" w:themeColor="background1"/>
                      <w:sz w:val="24"/>
                    </w:rPr>
                  </w:rPrChange>
                </w:rPr>
                <w:t>MRI</w:t>
              </w:r>
            </w:ins>
          </w:p>
        </w:tc>
      </w:tr>
      <w:tr w:rsidR="004B4A9E" w:rsidRPr="0040757A" w14:paraId="19B834EA" w14:textId="77777777" w:rsidTr="00752E22">
        <w:trPr>
          <w:jc w:val="center"/>
          <w:ins w:id="2278" w:author="Greg" w:date="2018-12-08T11:37:00Z"/>
        </w:trPr>
        <w:tc>
          <w:tcPr>
            <w:tcW w:w="1558" w:type="dxa"/>
            <w:tcBorders>
              <w:top w:val="single" w:sz="4" w:space="0" w:color="auto"/>
              <w:left w:val="single" w:sz="4" w:space="0" w:color="auto"/>
              <w:bottom w:val="single" w:sz="4" w:space="0" w:color="auto"/>
              <w:right w:val="single" w:sz="4" w:space="0" w:color="auto"/>
            </w:tcBorders>
          </w:tcPr>
          <w:p w14:paraId="6EE242A9" w14:textId="77777777" w:rsidR="004B4A9E" w:rsidRPr="00E640BB" w:rsidRDefault="004B4A9E">
            <w:pPr>
              <w:jc w:val="center"/>
              <w:rPr>
                <w:ins w:id="2279" w:author="Greg" w:date="2018-12-08T11:37:00Z"/>
                <w:rFonts w:asciiTheme="minorHAnsi" w:hAnsiTheme="minorHAnsi" w:cstheme="minorHAnsi"/>
                <w:b/>
                <w:rPrChange w:id="2280" w:author="Greg Hutchins" w:date="2018-12-09T14:59:00Z">
                  <w:rPr>
                    <w:ins w:id="2281" w:author="Greg" w:date="2018-12-08T11:37:00Z"/>
                    <w:b/>
                    <w:sz w:val="24"/>
                  </w:rPr>
                </w:rPrChange>
              </w:rPr>
            </w:pPr>
            <w:ins w:id="2282" w:author="Greg" w:date="2018-12-08T11:37:00Z">
              <w:r w:rsidRPr="00E640BB">
                <w:rPr>
                  <w:rFonts w:cstheme="minorHAnsi"/>
                  <w:b/>
                  <w:rPrChange w:id="2283" w:author="Greg Hutchins" w:date="2018-12-09T14:59:00Z">
                    <w:rPr>
                      <w:b/>
                      <w:sz w:val="24"/>
                    </w:rPr>
                  </w:rPrChange>
                </w:rPr>
                <w:t>$898,687.21</w:t>
              </w:r>
            </w:ins>
          </w:p>
        </w:tc>
        <w:tc>
          <w:tcPr>
            <w:tcW w:w="1558" w:type="dxa"/>
            <w:tcBorders>
              <w:top w:val="single" w:sz="4" w:space="0" w:color="auto"/>
              <w:left w:val="single" w:sz="4" w:space="0" w:color="auto"/>
              <w:bottom w:val="single" w:sz="4" w:space="0" w:color="auto"/>
              <w:right w:val="single" w:sz="4" w:space="0" w:color="auto"/>
            </w:tcBorders>
          </w:tcPr>
          <w:p w14:paraId="7924492C" w14:textId="77777777" w:rsidR="004B4A9E" w:rsidRPr="00E640BB" w:rsidRDefault="004B4A9E">
            <w:pPr>
              <w:jc w:val="center"/>
              <w:rPr>
                <w:ins w:id="2284" w:author="Greg" w:date="2018-12-08T11:37:00Z"/>
                <w:rFonts w:asciiTheme="minorHAnsi" w:hAnsiTheme="minorHAnsi" w:cstheme="minorHAnsi"/>
                <w:b/>
                <w:rPrChange w:id="2285" w:author="Greg Hutchins" w:date="2018-12-09T14:59:00Z">
                  <w:rPr>
                    <w:ins w:id="2286" w:author="Greg" w:date="2018-12-08T11:37:00Z"/>
                    <w:b/>
                    <w:sz w:val="24"/>
                  </w:rPr>
                </w:rPrChange>
              </w:rPr>
            </w:pPr>
            <w:ins w:id="2287" w:author="Greg" w:date="2018-12-08T11:37:00Z">
              <w:r w:rsidRPr="00E640BB">
                <w:rPr>
                  <w:rFonts w:cstheme="minorHAnsi"/>
                  <w:b/>
                  <w:rPrChange w:id="2288" w:author="Greg Hutchins" w:date="2018-12-09T14:59:00Z">
                    <w:rPr>
                      <w:b/>
                      <w:sz w:val="24"/>
                    </w:rPr>
                  </w:rPrChange>
                </w:rPr>
                <w:t>$1,050,367.21</w:t>
              </w:r>
            </w:ins>
          </w:p>
        </w:tc>
        <w:tc>
          <w:tcPr>
            <w:tcW w:w="1558" w:type="dxa"/>
            <w:tcBorders>
              <w:top w:val="single" w:sz="4" w:space="0" w:color="auto"/>
              <w:left w:val="single" w:sz="4" w:space="0" w:color="auto"/>
              <w:bottom w:val="single" w:sz="4" w:space="0" w:color="auto"/>
              <w:right w:val="single" w:sz="4" w:space="0" w:color="auto"/>
            </w:tcBorders>
          </w:tcPr>
          <w:p w14:paraId="00181FE3" w14:textId="77777777" w:rsidR="004B4A9E" w:rsidRPr="00E640BB" w:rsidRDefault="004B4A9E">
            <w:pPr>
              <w:jc w:val="center"/>
              <w:rPr>
                <w:ins w:id="2289" w:author="Greg" w:date="2018-12-08T11:37:00Z"/>
                <w:rFonts w:asciiTheme="minorHAnsi" w:hAnsiTheme="minorHAnsi" w:cstheme="minorHAnsi"/>
                <w:b/>
                <w:rPrChange w:id="2290" w:author="Greg Hutchins" w:date="2018-12-09T14:59:00Z">
                  <w:rPr>
                    <w:ins w:id="2291" w:author="Greg" w:date="2018-12-08T11:37:00Z"/>
                    <w:b/>
                    <w:sz w:val="24"/>
                  </w:rPr>
                </w:rPrChange>
              </w:rPr>
            </w:pPr>
            <w:ins w:id="2292" w:author="Greg" w:date="2018-12-08T11:37:00Z">
              <w:r w:rsidRPr="00E640BB">
                <w:rPr>
                  <w:rFonts w:cstheme="minorHAnsi"/>
                  <w:b/>
                  <w:rPrChange w:id="2293" w:author="Greg Hutchins" w:date="2018-12-09T14:59:00Z">
                    <w:rPr>
                      <w:b/>
                      <w:sz w:val="24"/>
                    </w:rPr>
                  </w:rPrChange>
                </w:rPr>
                <w:t>$29,782.79</w:t>
              </w:r>
            </w:ins>
          </w:p>
        </w:tc>
        <w:tc>
          <w:tcPr>
            <w:tcW w:w="1558" w:type="dxa"/>
            <w:tcBorders>
              <w:top w:val="single" w:sz="4" w:space="0" w:color="auto"/>
              <w:left w:val="single" w:sz="4" w:space="0" w:color="auto"/>
              <w:bottom w:val="single" w:sz="4" w:space="0" w:color="auto"/>
              <w:right w:val="single" w:sz="4" w:space="0" w:color="auto"/>
            </w:tcBorders>
          </w:tcPr>
          <w:p w14:paraId="388C0788" w14:textId="77777777" w:rsidR="004B4A9E" w:rsidRPr="00E640BB" w:rsidRDefault="004B4A9E">
            <w:pPr>
              <w:jc w:val="center"/>
              <w:rPr>
                <w:ins w:id="2294" w:author="Greg" w:date="2018-12-08T11:37:00Z"/>
                <w:rFonts w:asciiTheme="minorHAnsi" w:hAnsiTheme="minorHAnsi" w:cstheme="minorHAnsi"/>
                <w:b/>
                <w:rPrChange w:id="2295" w:author="Greg Hutchins" w:date="2018-12-09T14:59:00Z">
                  <w:rPr>
                    <w:ins w:id="2296" w:author="Greg" w:date="2018-12-08T11:37:00Z"/>
                    <w:b/>
                    <w:sz w:val="24"/>
                  </w:rPr>
                </w:rPrChange>
              </w:rPr>
            </w:pPr>
            <w:ins w:id="2297" w:author="Greg" w:date="2018-12-08T11:37:00Z">
              <w:r w:rsidRPr="00E640BB">
                <w:rPr>
                  <w:rFonts w:cstheme="minorHAnsi"/>
                  <w:b/>
                  <w:rPrChange w:id="2298" w:author="Greg Hutchins" w:date="2018-12-09T14:59:00Z">
                    <w:rPr>
                      <w:b/>
                      <w:sz w:val="24"/>
                    </w:rPr>
                  </w:rPrChange>
                </w:rPr>
                <w:t>1.03</w:t>
              </w:r>
            </w:ins>
          </w:p>
        </w:tc>
        <w:tc>
          <w:tcPr>
            <w:tcW w:w="1559" w:type="dxa"/>
            <w:tcBorders>
              <w:top w:val="single" w:sz="4" w:space="0" w:color="auto"/>
              <w:left w:val="single" w:sz="4" w:space="0" w:color="auto"/>
              <w:bottom w:val="single" w:sz="4" w:space="0" w:color="auto"/>
              <w:right w:val="single" w:sz="4" w:space="0" w:color="auto"/>
            </w:tcBorders>
          </w:tcPr>
          <w:p w14:paraId="6F09AB7F" w14:textId="77777777" w:rsidR="004B4A9E" w:rsidRPr="00E640BB" w:rsidRDefault="004B4A9E">
            <w:pPr>
              <w:jc w:val="center"/>
              <w:rPr>
                <w:ins w:id="2299" w:author="Greg" w:date="2018-12-08T11:37:00Z"/>
                <w:rFonts w:asciiTheme="minorHAnsi" w:hAnsiTheme="minorHAnsi" w:cstheme="minorHAnsi"/>
                <w:b/>
                <w:rPrChange w:id="2300" w:author="Greg Hutchins" w:date="2018-12-09T14:59:00Z">
                  <w:rPr>
                    <w:ins w:id="2301" w:author="Greg" w:date="2018-12-08T11:37:00Z"/>
                    <w:b/>
                    <w:sz w:val="24"/>
                  </w:rPr>
                </w:rPrChange>
              </w:rPr>
            </w:pPr>
            <w:ins w:id="2302" w:author="Greg" w:date="2018-12-08T11:37:00Z">
              <w:r w:rsidRPr="00E640BB">
                <w:rPr>
                  <w:rFonts w:cstheme="minorHAnsi"/>
                  <w:b/>
                  <w:rPrChange w:id="2303" w:author="Greg Hutchins" w:date="2018-12-09T14:59:00Z">
                    <w:rPr>
                      <w:b/>
                      <w:sz w:val="24"/>
                    </w:rPr>
                  </w:rPrChange>
                </w:rPr>
                <w:t>1.9461</w:t>
              </w:r>
            </w:ins>
          </w:p>
        </w:tc>
        <w:tc>
          <w:tcPr>
            <w:tcW w:w="1559" w:type="dxa"/>
            <w:tcBorders>
              <w:top w:val="single" w:sz="4" w:space="0" w:color="auto"/>
              <w:left w:val="single" w:sz="4" w:space="0" w:color="auto"/>
              <w:bottom w:val="single" w:sz="4" w:space="0" w:color="auto"/>
              <w:right w:val="single" w:sz="4" w:space="0" w:color="auto"/>
            </w:tcBorders>
          </w:tcPr>
          <w:p w14:paraId="61050C5D" w14:textId="77777777" w:rsidR="004B4A9E" w:rsidRPr="00E640BB" w:rsidRDefault="004B4A9E">
            <w:pPr>
              <w:jc w:val="center"/>
              <w:rPr>
                <w:ins w:id="2304" w:author="Greg" w:date="2018-12-08T11:37:00Z"/>
                <w:rFonts w:asciiTheme="minorHAnsi" w:hAnsiTheme="minorHAnsi" w:cstheme="minorHAnsi"/>
                <w:b/>
                <w:rPrChange w:id="2305" w:author="Greg Hutchins" w:date="2018-12-09T14:59:00Z">
                  <w:rPr>
                    <w:ins w:id="2306" w:author="Greg" w:date="2018-12-08T11:37:00Z"/>
                    <w:b/>
                    <w:sz w:val="24"/>
                  </w:rPr>
                </w:rPrChange>
              </w:rPr>
            </w:pPr>
            <w:ins w:id="2307" w:author="Greg" w:date="2018-12-08T11:37:00Z">
              <w:r w:rsidRPr="00E640BB">
                <w:rPr>
                  <w:rFonts w:cstheme="minorHAnsi"/>
                  <w:b/>
                  <w:rPrChange w:id="2308" w:author="Greg Hutchins" w:date="2018-12-09T14:59:00Z">
                    <w:rPr>
                      <w:b/>
                      <w:sz w:val="24"/>
                    </w:rPr>
                  </w:rPrChange>
                </w:rPr>
                <w:t>0.049</w:t>
              </w:r>
            </w:ins>
          </w:p>
        </w:tc>
      </w:tr>
    </w:tbl>
    <w:p w14:paraId="4AD2A26A" w14:textId="77777777" w:rsidR="004B4A9E" w:rsidRPr="0040757A" w:rsidRDefault="004B4A9E">
      <w:pPr>
        <w:spacing w:after="0" w:line="240" w:lineRule="auto"/>
        <w:rPr>
          <w:ins w:id="2309" w:author="Greg" w:date="2018-12-08T11:37:00Z"/>
          <w:rFonts w:cstheme="minorHAnsi"/>
          <w:rPrChange w:id="2310" w:author="Greg" w:date="2018-12-08T12:09:00Z">
            <w:rPr>
              <w:ins w:id="2311" w:author="Greg" w:date="2018-12-08T11:37:00Z"/>
              <w:rFonts w:ascii="Calibri" w:hAnsi="Calibri" w:cs="AngsanaUPC"/>
              <w:sz w:val="24"/>
              <w:szCs w:val="32"/>
            </w:rPr>
          </w:rPrChange>
        </w:rPr>
        <w:pPrChange w:id="2312" w:author="Greg" w:date="2018-12-08T11:54:00Z">
          <w:pPr/>
        </w:pPrChange>
      </w:pPr>
    </w:p>
    <w:p w14:paraId="0DAD9933" w14:textId="77777777" w:rsidR="004B4A9E" w:rsidRPr="0040757A" w:rsidRDefault="004B4A9E">
      <w:pPr>
        <w:spacing w:after="0" w:line="240" w:lineRule="auto"/>
        <w:rPr>
          <w:ins w:id="2313" w:author="Greg" w:date="2018-12-08T11:37:00Z"/>
          <w:rFonts w:cstheme="minorHAnsi"/>
          <w:rPrChange w:id="2314" w:author="Greg" w:date="2018-12-08T12:09:00Z">
            <w:rPr>
              <w:ins w:id="2315" w:author="Greg" w:date="2018-12-08T11:37:00Z"/>
            </w:rPr>
          </w:rPrChange>
        </w:rPr>
        <w:pPrChange w:id="2316" w:author="Greg" w:date="2018-12-08T11:54:00Z">
          <w:pPr/>
        </w:pPrChange>
      </w:pPr>
      <w:ins w:id="2317" w:author="Greg" w:date="2018-12-08T11:37:00Z">
        <w:r w:rsidRPr="00C524E0">
          <w:rPr>
            <w:rFonts w:cstheme="minorHAnsi"/>
          </w:rPr>
          <w:t>Summary:</w:t>
        </w:r>
      </w:ins>
    </w:p>
    <w:p w14:paraId="697C9184" w14:textId="77777777" w:rsidR="00AE5544" w:rsidRPr="0040757A" w:rsidRDefault="00AE5544" w:rsidP="00222CBB">
      <w:pPr>
        <w:spacing w:after="0" w:line="240" w:lineRule="auto"/>
        <w:rPr>
          <w:ins w:id="2318" w:author="Greg" w:date="2018-12-08T11:58:00Z"/>
          <w:rFonts w:cstheme="minorHAnsi"/>
          <w:rPrChange w:id="2319" w:author="Greg" w:date="2018-12-08T12:09:00Z">
            <w:rPr>
              <w:ins w:id="2320" w:author="Greg" w:date="2018-12-08T11:58:00Z"/>
            </w:rPr>
          </w:rPrChange>
        </w:rPr>
      </w:pPr>
    </w:p>
    <w:p w14:paraId="57DAE117" w14:textId="02644735" w:rsidR="004B4A9E" w:rsidRPr="0040757A" w:rsidRDefault="004B4A9E">
      <w:pPr>
        <w:spacing w:after="0" w:line="240" w:lineRule="auto"/>
        <w:rPr>
          <w:ins w:id="2321" w:author="Greg" w:date="2018-12-08T11:37:00Z"/>
          <w:rFonts w:cstheme="minorHAnsi"/>
          <w:rPrChange w:id="2322" w:author="Greg" w:date="2018-12-08T12:09:00Z">
            <w:rPr>
              <w:ins w:id="2323" w:author="Greg" w:date="2018-12-08T11:37:00Z"/>
            </w:rPr>
          </w:rPrChange>
        </w:rPr>
        <w:pPrChange w:id="2324" w:author="Greg" w:date="2018-12-08T11:54:00Z">
          <w:pPr/>
        </w:pPrChange>
      </w:pPr>
      <w:ins w:id="2325" w:author="Greg" w:date="2018-12-08T11:37:00Z">
        <w:r w:rsidRPr="0040757A">
          <w:rPr>
            <w:rFonts w:cstheme="minorHAnsi"/>
            <w:rPrChange w:id="2326" w:author="Greg" w:date="2018-12-08T12:09:00Z">
              <w:rPr/>
            </w:rPrChange>
          </w:rPr>
          <w:t>The estimate time to complete the project is 526</w:t>
        </w:r>
      </w:ins>
      <w:ins w:id="2327" w:author="Greg" w:date="2018-12-08T12:11:00Z">
        <w:r w:rsidR="0040757A">
          <w:rPr>
            <w:rFonts w:cstheme="minorHAnsi"/>
          </w:rPr>
          <w:t xml:space="preserve"> days</w:t>
        </w:r>
      </w:ins>
      <w:ins w:id="2328" w:author="Greg" w:date="2018-12-08T11:37:00Z">
        <w:r w:rsidRPr="00C524E0">
          <w:rPr>
            <w:rFonts w:cstheme="minorHAnsi"/>
          </w:rPr>
          <w:t xml:space="preserve">, which infers that the project is on schedule. The performance indices indicate that the project is under budget by $4300 and is ahead of </w:t>
        </w:r>
        <w:r w:rsidRPr="0040757A">
          <w:rPr>
            <w:rFonts w:cstheme="minorHAnsi"/>
            <w:rPrChange w:id="2329" w:author="Greg" w:date="2018-12-08T12:09:00Z">
              <w:rPr/>
            </w:rPrChange>
          </w:rPr>
          <w:t>schedule by 3 days. The CPI of 1.03 indicates that the project is more cost efficient in terms of work accomplished to date.</w:t>
        </w:r>
      </w:ins>
    </w:p>
    <w:p w14:paraId="49E88F56" w14:textId="77777777" w:rsidR="00AE5544" w:rsidRPr="0040757A" w:rsidRDefault="00AE5544" w:rsidP="00222CBB">
      <w:pPr>
        <w:spacing w:after="0" w:line="240" w:lineRule="auto"/>
        <w:rPr>
          <w:ins w:id="2330" w:author="Greg" w:date="2018-12-08T11:58:00Z"/>
          <w:rFonts w:cstheme="minorHAnsi"/>
          <w:rPrChange w:id="2331" w:author="Greg" w:date="2018-12-08T12:09:00Z">
            <w:rPr>
              <w:ins w:id="2332" w:author="Greg" w:date="2018-12-08T11:58:00Z"/>
            </w:rPr>
          </w:rPrChange>
        </w:rPr>
      </w:pPr>
    </w:p>
    <w:p w14:paraId="02FA059A" w14:textId="147F776A" w:rsidR="004B4A9E" w:rsidRDefault="004B4A9E" w:rsidP="00222CBB">
      <w:pPr>
        <w:spacing w:after="0" w:line="240" w:lineRule="auto"/>
        <w:rPr>
          <w:ins w:id="2333" w:author="Greg" w:date="2018-12-08T12:35:00Z"/>
          <w:rFonts w:cstheme="minorHAnsi"/>
        </w:rPr>
      </w:pPr>
      <w:ins w:id="2334" w:author="Greg" w:date="2018-12-08T11:37:00Z">
        <w:r w:rsidRPr="0040757A">
          <w:rPr>
            <w:rFonts w:cstheme="minorHAnsi"/>
            <w:rPrChange w:id="2335" w:author="Greg" w:date="2018-12-08T12:09:00Z">
              <w:rPr/>
            </w:rPrChange>
          </w:rPr>
          <w:t>Forecasting: TCPI is 1 which indicates that the ability to complete the project within the given budget.</w:t>
        </w:r>
      </w:ins>
    </w:p>
    <w:p w14:paraId="7914E0A4" w14:textId="30FAEA31" w:rsidR="00752E22" w:rsidRDefault="00752E22" w:rsidP="00222CBB">
      <w:pPr>
        <w:spacing w:after="0" w:line="240" w:lineRule="auto"/>
        <w:rPr>
          <w:ins w:id="2336" w:author="Greg" w:date="2018-12-08T12:35:00Z"/>
          <w:rFonts w:cstheme="minorHAnsi"/>
        </w:rPr>
      </w:pPr>
    </w:p>
    <w:p w14:paraId="24F721F5" w14:textId="061B1A57" w:rsidR="00752E22" w:rsidRPr="00821277" w:rsidRDefault="00752E22">
      <w:pPr>
        <w:spacing w:after="0" w:line="240" w:lineRule="auto"/>
        <w:rPr>
          <w:ins w:id="2337" w:author="Greg" w:date="2018-12-08T11:37:00Z"/>
          <w:rFonts w:cstheme="minorHAnsi"/>
        </w:rPr>
        <w:pPrChange w:id="2338" w:author="Greg" w:date="2018-12-08T11:54:00Z">
          <w:pPr/>
        </w:pPrChange>
      </w:pPr>
      <w:ins w:id="2339" w:author="Greg" w:date="2018-12-08T12:35:00Z">
        <w:r>
          <w:rPr>
            <w:rFonts w:cstheme="minorHAnsi"/>
          </w:rPr>
          <w:t xml:space="preserve">To view the Gantt Tracking </w:t>
        </w:r>
      </w:ins>
      <w:ins w:id="2340" w:author="Greg Hutchins" w:date="2018-12-09T14:57:00Z">
        <w:r w:rsidR="00E640BB">
          <w:rPr>
            <w:rFonts w:cstheme="minorHAnsi"/>
          </w:rPr>
          <w:t>table</w:t>
        </w:r>
      </w:ins>
      <w:ins w:id="2341" w:author="Greg" w:date="2018-12-08T12:35:00Z">
        <w:del w:id="2342" w:author="Greg Hutchins" w:date="2018-12-09T14:57:00Z">
          <w:r w:rsidDel="00E640BB">
            <w:rPr>
              <w:rFonts w:cstheme="minorHAnsi"/>
            </w:rPr>
            <w:delText>chart</w:delText>
          </w:r>
        </w:del>
        <w:r>
          <w:rPr>
            <w:rFonts w:cstheme="minorHAnsi"/>
          </w:rPr>
          <w:t xml:space="preserve"> for this quarter please </w:t>
        </w:r>
        <w:r w:rsidRPr="00821277">
          <w:rPr>
            <w:rFonts w:cstheme="minorHAnsi"/>
          </w:rPr>
          <w:t xml:space="preserve">see Appendix </w:t>
        </w:r>
      </w:ins>
      <w:r w:rsidR="00B10AD4">
        <w:rPr>
          <w:rFonts w:cstheme="minorHAnsi"/>
        </w:rPr>
        <w:t>H</w:t>
      </w:r>
      <w:ins w:id="2343" w:author="Greg" w:date="2018-12-08T12:35:00Z">
        <w:r w:rsidRPr="00821277">
          <w:rPr>
            <w:rFonts w:cstheme="minorHAnsi"/>
            <w:rPrChange w:id="2344" w:author="Greg Hutchins" w:date="2018-12-09T16:02:00Z">
              <w:rPr>
                <w:rFonts w:cstheme="minorHAnsi"/>
                <w:b/>
              </w:rPr>
            </w:rPrChange>
          </w:rPr>
          <w:t>.</w:t>
        </w:r>
      </w:ins>
    </w:p>
    <w:p w14:paraId="4CB59B0B" w14:textId="77777777" w:rsidR="004B4A9E" w:rsidRPr="0040757A" w:rsidRDefault="004B4A9E">
      <w:pPr>
        <w:spacing w:after="0" w:line="240" w:lineRule="auto"/>
        <w:rPr>
          <w:ins w:id="2345" w:author="Greg" w:date="2018-12-08T11:37:00Z"/>
          <w:rFonts w:cstheme="minorHAnsi"/>
          <w:rPrChange w:id="2346" w:author="Greg" w:date="2018-12-08T12:09:00Z">
            <w:rPr>
              <w:ins w:id="2347" w:author="Greg" w:date="2018-12-08T11:37:00Z"/>
              <w:rFonts w:ascii="Calibri" w:hAnsi="Calibri" w:cs="AngsanaUPC"/>
              <w:sz w:val="24"/>
              <w:szCs w:val="32"/>
            </w:rPr>
          </w:rPrChange>
        </w:rPr>
        <w:pPrChange w:id="2348" w:author="Greg" w:date="2018-12-08T11:54:00Z">
          <w:pPr/>
        </w:pPrChange>
      </w:pPr>
    </w:p>
    <w:p w14:paraId="6E09D461" w14:textId="01CC9AF1" w:rsidR="004B4A9E" w:rsidRPr="0040757A" w:rsidRDefault="0040757A">
      <w:pPr>
        <w:pStyle w:val="Heading2"/>
        <w:rPr>
          <w:ins w:id="2349" w:author="Greg" w:date="2018-12-08T11:37:00Z"/>
          <w:rFonts w:asciiTheme="minorHAnsi" w:hAnsiTheme="minorHAnsi"/>
          <w:sz w:val="22"/>
          <w:szCs w:val="22"/>
          <w:rPrChange w:id="2350" w:author="Greg" w:date="2018-12-08T12:11:00Z">
            <w:rPr>
              <w:ins w:id="2351" w:author="Greg" w:date="2018-12-08T11:37:00Z"/>
              <w:rFonts w:ascii="Calibri" w:hAnsi="Calibri" w:cs="AngsanaUPC"/>
              <w:sz w:val="24"/>
              <w:szCs w:val="32"/>
            </w:rPr>
          </w:rPrChange>
        </w:rPr>
        <w:pPrChange w:id="2352" w:author="Greg Hutchins" w:date="2018-12-09T15:00:00Z">
          <w:pPr/>
        </w:pPrChange>
      </w:pPr>
      <w:bookmarkStart w:id="2353" w:name="_Toc532136428"/>
      <w:ins w:id="2354" w:author="Greg" w:date="2018-12-08T12:11:00Z">
        <w:r w:rsidRPr="0040757A">
          <w:rPr>
            <w:rPrChange w:id="2355" w:author="Greg" w:date="2018-12-08T12:11:00Z">
              <w:rPr>
                <w:rFonts w:cstheme="minorHAnsi"/>
              </w:rPr>
            </w:rPrChange>
          </w:rPr>
          <w:t xml:space="preserve">Quarter </w:t>
        </w:r>
      </w:ins>
      <w:ins w:id="2356" w:author="Greg" w:date="2018-12-08T11:37:00Z">
        <w:r w:rsidR="004B4A9E" w:rsidRPr="0040757A">
          <w:rPr>
            <w:rFonts w:asciiTheme="minorHAnsi" w:hAnsiTheme="minorHAnsi"/>
            <w:sz w:val="22"/>
            <w:szCs w:val="22"/>
            <w:rPrChange w:id="2357" w:author="Greg" w:date="2018-12-08T12:11:00Z">
              <w:rPr>
                <w:rFonts w:ascii="Calibri" w:hAnsi="Calibri" w:cs="AngsanaUPC"/>
                <w:sz w:val="24"/>
                <w:szCs w:val="32"/>
              </w:rPr>
            </w:rPrChange>
          </w:rPr>
          <w:t>2</w:t>
        </w:r>
      </w:ins>
      <w:ins w:id="2358" w:author="Greg" w:date="2018-12-08T12:11:00Z">
        <w:r w:rsidRPr="0040757A">
          <w:rPr>
            <w:rPrChange w:id="2359" w:author="Greg" w:date="2018-12-08T12:11:00Z">
              <w:rPr>
                <w:rFonts w:cstheme="minorHAnsi"/>
              </w:rPr>
            </w:rPrChange>
          </w:rPr>
          <w:t>:</w:t>
        </w:r>
      </w:ins>
      <w:bookmarkEnd w:id="2353"/>
    </w:p>
    <w:p w14:paraId="5CB3052D" w14:textId="77777777" w:rsidR="004B4A9E" w:rsidRPr="0040757A" w:rsidRDefault="004B4A9E">
      <w:pPr>
        <w:spacing w:after="0" w:line="240" w:lineRule="auto"/>
        <w:rPr>
          <w:ins w:id="2360" w:author="Greg" w:date="2018-12-08T11:37:00Z"/>
          <w:rFonts w:cstheme="minorHAnsi"/>
          <w:b/>
          <w:rPrChange w:id="2361" w:author="Greg" w:date="2018-12-08T12:09:00Z">
            <w:rPr>
              <w:ins w:id="2362" w:author="Greg" w:date="2018-12-08T11:37:00Z"/>
              <w:b/>
              <w:sz w:val="24"/>
            </w:rPr>
          </w:rPrChange>
        </w:rPr>
        <w:pPrChange w:id="2363" w:author="Greg" w:date="2018-12-08T11:54:00Z">
          <w:pPr/>
        </w:pPrChange>
      </w:pPr>
    </w:p>
    <w:p w14:paraId="5ADA8116" w14:textId="77777777" w:rsidR="004B4A9E" w:rsidRPr="0040757A" w:rsidRDefault="004B4A9E">
      <w:pPr>
        <w:spacing w:after="0" w:line="240" w:lineRule="auto"/>
        <w:rPr>
          <w:ins w:id="2364" w:author="Greg" w:date="2018-12-08T11:37:00Z"/>
          <w:rFonts w:cstheme="minorHAnsi"/>
          <w:b/>
          <w:rPrChange w:id="2365" w:author="Greg" w:date="2018-12-08T12:09:00Z">
            <w:rPr>
              <w:ins w:id="2366" w:author="Greg" w:date="2018-12-08T11:37:00Z"/>
              <w:b/>
              <w:sz w:val="24"/>
            </w:rPr>
          </w:rPrChange>
        </w:rPr>
        <w:pPrChange w:id="2367" w:author="Greg" w:date="2018-12-08T11:54:00Z">
          <w:pPr/>
        </w:pPrChange>
      </w:pPr>
      <w:ins w:id="2368" w:author="Greg" w:date="2018-12-08T11:37:00Z">
        <w:r w:rsidRPr="0040757A">
          <w:rPr>
            <w:rFonts w:cstheme="minorHAnsi"/>
            <w:b/>
            <w:rPrChange w:id="2369" w:author="Greg" w:date="2018-12-08T12:09:00Z">
              <w:rPr>
                <w:b/>
                <w:sz w:val="24"/>
              </w:rPr>
            </w:rPrChange>
          </w:rPr>
          <w:t>Earned Value Summary:</w:t>
        </w:r>
      </w:ins>
    </w:p>
    <w:tbl>
      <w:tblPr>
        <w:tblStyle w:val="TableGrid"/>
        <w:tblW w:w="0" w:type="auto"/>
        <w:jc w:val="center"/>
        <w:tblLook w:val="04A0" w:firstRow="1" w:lastRow="0" w:firstColumn="1" w:lastColumn="0" w:noHBand="0" w:noVBand="1"/>
      </w:tblPr>
      <w:tblGrid>
        <w:gridCol w:w="1553"/>
        <w:gridCol w:w="1623"/>
        <w:gridCol w:w="1553"/>
        <w:gridCol w:w="1515"/>
        <w:gridCol w:w="1544"/>
        <w:gridCol w:w="1562"/>
      </w:tblGrid>
      <w:tr w:rsidR="004B4A9E" w:rsidRPr="0040757A" w14:paraId="04D918D1" w14:textId="77777777" w:rsidTr="00752E22">
        <w:trPr>
          <w:jc w:val="center"/>
          <w:ins w:id="2370"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0B971EDC" w14:textId="77777777" w:rsidR="004B4A9E" w:rsidRPr="00E640BB" w:rsidRDefault="004B4A9E">
            <w:pPr>
              <w:jc w:val="center"/>
              <w:rPr>
                <w:ins w:id="2371" w:author="Greg" w:date="2018-12-08T11:37:00Z"/>
                <w:rFonts w:asciiTheme="minorHAnsi" w:hAnsiTheme="minorHAnsi" w:cstheme="minorHAnsi"/>
                <w:b/>
                <w:color w:val="FFFFFF" w:themeColor="background1"/>
                <w:rPrChange w:id="2372" w:author="Greg Hutchins" w:date="2018-12-09T14:58:00Z">
                  <w:rPr>
                    <w:ins w:id="2373" w:author="Greg" w:date="2018-12-08T11:37:00Z"/>
                    <w:b/>
                    <w:color w:val="FFFFFF" w:themeColor="background1"/>
                    <w:sz w:val="24"/>
                  </w:rPr>
                </w:rPrChange>
              </w:rPr>
            </w:pPr>
            <w:ins w:id="2374" w:author="Greg" w:date="2018-12-08T11:37:00Z">
              <w:r w:rsidRPr="00E640BB">
                <w:rPr>
                  <w:rFonts w:cstheme="minorHAnsi"/>
                  <w:b/>
                  <w:color w:val="FFFFFF" w:themeColor="background1"/>
                  <w:rPrChange w:id="2375" w:author="Greg Hutchins" w:date="2018-12-09T14:58:00Z">
                    <w:rPr>
                      <w:b/>
                      <w:color w:val="FFFFFF" w:themeColor="background1"/>
                      <w:sz w:val="24"/>
                    </w:rPr>
                  </w:rPrChange>
                </w:rPr>
                <w:t>PV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F8786AF" w14:textId="77777777" w:rsidR="004B4A9E" w:rsidRPr="00E640BB" w:rsidRDefault="004B4A9E">
            <w:pPr>
              <w:jc w:val="center"/>
              <w:rPr>
                <w:ins w:id="2376" w:author="Greg" w:date="2018-12-08T11:37:00Z"/>
                <w:rFonts w:asciiTheme="minorHAnsi" w:hAnsiTheme="minorHAnsi" w:cstheme="minorHAnsi"/>
                <w:b/>
                <w:color w:val="FFFFFF" w:themeColor="background1"/>
                <w:rPrChange w:id="2377" w:author="Greg Hutchins" w:date="2018-12-09T14:58:00Z">
                  <w:rPr>
                    <w:ins w:id="2378" w:author="Greg" w:date="2018-12-08T11:37:00Z"/>
                    <w:b/>
                    <w:color w:val="FFFFFF" w:themeColor="background1"/>
                    <w:sz w:val="24"/>
                  </w:rPr>
                </w:rPrChange>
              </w:rPr>
            </w:pPr>
            <w:ins w:id="2379" w:author="Greg" w:date="2018-12-08T11:37:00Z">
              <w:r w:rsidRPr="00E640BB">
                <w:rPr>
                  <w:rFonts w:cstheme="minorHAnsi"/>
                  <w:b/>
                  <w:color w:val="FFFFFF" w:themeColor="background1"/>
                  <w:rPrChange w:id="2380" w:author="Greg Hutchins" w:date="2018-12-09T14:58:00Z">
                    <w:rPr>
                      <w:b/>
                      <w:color w:val="FFFFFF" w:themeColor="background1"/>
                      <w:sz w:val="24"/>
                    </w:rPr>
                  </w:rPrChange>
                </w:rPr>
                <w:t>EV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D46BA38" w14:textId="77777777" w:rsidR="004B4A9E" w:rsidRPr="00E640BB" w:rsidRDefault="004B4A9E">
            <w:pPr>
              <w:jc w:val="center"/>
              <w:rPr>
                <w:ins w:id="2381" w:author="Greg" w:date="2018-12-08T11:37:00Z"/>
                <w:rFonts w:asciiTheme="minorHAnsi" w:hAnsiTheme="minorHAnsi" w:cstheme="minorHAnsi"/>
                <w:b/>
                <w:color w:val="FFFFFF" w:themeColor="background1"/>
                <w:rPrChange w:id="2382" w:author="Greg Hutchins" w:date="2018-12-09T14:58:00Z">
                  <w:rPr>
                    <w:ins w:id="2383" w:author="Greg" w:date="2018-12-08T11:37:00Z"/>
                    <w:b/>
                    <w:color w:val="FFFFFF" w:themeColor="background1"/>
                    <w:sz w:val="24"/>
                  </w:rPr>
                </w:rPrChange>
              </w:rPr>
            </w:pPr>
            <w:ins w:id="2384" w:author="Greg" w:date="2018-12-08T11:37:00Z">
              <w:r w:rsidRPr="00E640BB">
                <w:rPr>
                  <w:rFonts w:cstheme="minorHAnsi"/>
                  <w:b/>
                  <w:color w:val="FFFFFF" w:themeColor="background1"/>
                  <w:rPrChange w:id="2385" w:author="Greg Hutchins" w:date="2018-12-09T14:58:00Z">
                    <w:rPr>
                      <w:b/>
                      <w:color w:val="FFFFFF" w:themeColor="background1"/>
                      <w:sz w:val="24"/>
                    </w:rPr>
                  </w:rPrChange>
                </w:rPr>
                <w:t>AC</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D62DD99" w14:textId="77777777" w:rsidR="004B4A9E" w:rsidRPr="00E640BB" w:rsidRDefault="004B4A9E">
            <w:pPr>
              <w:jc w:val="center"/>
              <w:rPr>
                <w:ins w:id="2386" w:author="Greg" w:date="2018-12-08T11:37:00Z"/>
                <w:rFonts w:asciiTheme="minorHAnsi" w:hAnsiTheme="minorHAnsi" w:cstheme="minorHAnsi"/>
                <w:b/>
                <w:color w:val="FFFFFF" w:themeColor="background1"/>
                <w:rPrChange w:id="2387" w:author="Greg Hutchins" w:date="2018-12-09T14:58:00Z">
                  <w:rPr>
                    <w:ins w:id="2388" w:author="Greg" w:date="2018-12-08T11:37:00Z"/>
                    <w:b/>
                    <w:color w:val="FFFFFF" w:themeColor="background1"/>
                    <w:sz w:val="24"/>
                  </w:rPr>
                </w:rPrChange>
              </w:rPr>
            </w:pPr>
            <w:ins w:id="2389" w:author="Greg" w:date="2018-12-08T11:37:00Z">
              <w:r w:rsidRPr="00E640BB">
                <w:rPr>
                  <w:rFonts w:cstheme="minorHAnsi"/>
                  <w:b/>
                  <w:color w:val="FFFFFF" w:themeColor="background1"/>
                  <w:rPrChange w:id="2390" w:author="Greg Hutchins" w:date="2018-12-09T14:58:00Z">
                    <w:rPr>
                      <w:b/>
                      <w:color w:val="FFFFFF" w:themeColor="background1"/>
                      <w:sz w:val="24"/>
                    </w:rPr>
                  </w:rPrChange>
                </w:rPr>
                <w:t>SV in days</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4DBF599" w14:textId="77777777" w:rsidR="004B4A9E" w:rsidRPr="00E640BB" w:rsidRDefault="004B4A9E">
            <w:pPr>
              <w:jc w:val="center"/>
              <w:rPr>
                <w:ins w:id="2391" w:author="Greg" w:date="2018-12-08T11:37:00Z"/>
                <w:rFonts w:asciiTheme="minorHAnsi" w:hAnsiTheme="minorHAnsi" w:cstheme="minorHAnsi"/>
                <w:b/>
                <w:color w:val="FFFFFF" w:themeColor="background1"/>
                <w:rPrChange w:id="2392" w:author="Greg Hutchins" w:date="2018-12-09T14:58:00Z">
                  <w:rPr>
                    <w:ins w:id="2393" w:author="Greg" w:date="2018-12-08T11:37:00Z"/>
                    <w:b/>
                    <w:color w:val="FFFFFF" w:themeColor="background1"/>
                    <w:sz w:val="24"/>
                  </w:rPr>
                </w:rPrChange>
              </w:rPr>
            </w:pPr>
            <w:ins w:id="2394" w:author="Greg" w:date="2018-12-08T11:37:00Z">
              <w:r w:rsidRPr="00E640BB">
                <w:rPr>
                  <w:rFonts w:cstheme="minorHAnsi"/>
                  <w:b/>
                  <w:color w:val="FFFFFF" w:themeColor="background1"/>
                  <w:rPrChange w:id="2395" w:author="Greg Hutchins" w:date="2018-12-09T14:58:00Z">
                    <w:rPr>
                      <w:b/>
                      <w:color w:val="FFFFFF" w:themeColor="background1"/>
                      <w:sz w:val="24"/>
                    </w:rPr>
                  </w:rPrChange>
                </w:rPr>
                <w:t>CV</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569BF34" w14:textId="77777777" w:rsidR="004B4A9E" w:rsidRPr="00E640BB" w:rsidRDefault="004B4A9E">
            <w:pPr>
              <w:jc w:val="center"/>
              <w:rPr>
                <w:ins w:id="2396" w:author="Greg" w:date="2018-12-08T11:37:00Z"/>
                <w:rFonts w:asciiTheme="minorHAnsi" w:hAnsiTheme="minorHAnsi" w:cstheme="minorHAnsi"/>
                <w:b/>
                <w:color w:val="FFFFFF" w:themeColor="background1"/>
                <w:rPrChange w:id="2397" w:author="Greg Hutchins" w:date="2018-12-09T14:58:00Z">
                  <w:rPr>
                    <w:ins w:id="2398" w:author="Greg" w:date="2018-12-08T11:37:00Z"/>
                    <w:b/>
                    <w:color w:val="FFFFFF" w:themeColor="background1"/>
                    <w:sz w:val="24"/>
                  </w:rPr>
                </w:rPrChange>
              </w:rPr>
            </w:pPr>
            <w:ins w:id="2399" w:author="Greg" w:date="2018-12-08T11:37:00Z">
              <w:r w:rsidRPr="00E640BB">
                <w:rPr>
                  <w:rFonts w:cstheme="minorHAnsi"/>
                  <w:b/>
                  <w:color w:val="FFFFFF" w:themeColor="background1"/>
                  <w:rPrChange w:id="2400" w:author="Greg Hutchins" w:date="2018-12-09T14:58:00Z">
                    <w:rPr>
                      <w:b/>
                      <w:color w:val="FFFFFF" w:themeColor="background1"/>
                      <w:sz w:val="24"/>
                    </w:rPr>
                  </w:rPrChange>
                </w:rPr>
                <w:t>BAC</w:t>
              </w:r>
            </w:ins>
          </w:p>
        </w:tc>
      </w:tr>
      <w:tr w:rsidR="004B4A9E" w:rsidRPr="0040757A" w14:paraId="02CF058C" w14:textId="77777777" w:rsidTr="00752E22">
        <w:trPr>
          <w:jc w:val="center"/>
          <w:ins w:id="2401" w:author="Greg" w:date="2018-12-08T11:37:00Z"/>
        </w:trPr>
        <w:tc>
          <w:tcPr>
            <w:tcW w:w="1558" w:type="dxa"/>
            <w:tcBorders>
              <w:top w:val="single" w:sz="4" w:space="0" w:color="auto"/>
              <w:left w:val="single" w:sz="4" w:space="0" w:color="auto"/>
              <w:bottom w:val="single" w:sz="4" w:space="0" w:color="auto"/>
              <w:right w:val="single" w:sz="4" w:space="0" w:color="auto"/>
            </w:tcBorders>
          </w:tcPr>
          <w:p w14:paraId="1799C51F" w14:textId="77777777" w:rsidR="004B4A9E" w:rsidRPr="00E640BB" w:rsidRDefault="004B4A9E">
            <w:pPr>
              <w:jc w:val="center"/>
              <w:rPr>
                <w:ins w:id="2402" w:author="Greg" w:date="2018-12-08T11:37:00Z"/>
                <w:rFonts w:asciiTheme="minorHAnsi" w:hAnsiTheme="minorHAnsi" w:cstheme="minorHAnsi"/>
                <w:b/>
                <w:rPrChange w:id="2403" w:author="Greg Hutchins" w:date="2018-12-09T14:58:00Z">
                  <w:rPr>
                    <w:ins w:id="2404" w:author="Greg" w:date="2018-12-08T11:37:00Z"/>
                    <w:b/>
                    <w:sz w:val="24"/>
                  </w:rPr>
                </w:rPrChange>
              </w:rPr>
            </w:pPr>
            <w:ins w:id="2405" w:author="Greg" w:date="2018-12-08T11:37:00Z">
              <w:r w:rsidRPr="00E640BB">
                <w:rPr>
                  <w:rFonts w:cstheme="minorHAnsi"/>
                  <w:b/>
                  <w:rPrChange w:id="2406" w:author="Greg Hutchins" w:date="2018-12-09T14:58:00Z">
                    <w:rPr>
                      <w:b/>
                      <w:sz w:val="24"/>
                    </w:rPr>
                  </w:rPrChange>
                </w:rPr>
                <w:t>$445,520</w:t>
              </w:r>
            </w:ins>
          </w:p>
        </w:tc>
        <w:tc>
          <w:tcPr>
            <w:tcW w:w="1558" w:type="dxa"/>
            <w:tcBorders>
              <w:top w:val="single" w:sz="4" w:space="0" w:color="auto"/>
              <w:left w:val="single" w:sz="4" w:space="0" w:color="auto"/>
              <w:bottom w:val="single" w:sz="4" w:space="0" w:color="auto"/>
              <w:right w:val="single" w:sz="4" w:space="0" w:color="auto"/>
            </w:tcBorders>
          </w:tcPr>
          <w:p w14:paraId="012BFCC6" w14:textId="77777777" w:rsidR="004B4A9E" w:rsidRPr="00E640BB" w:rsidRDefault="004B4A9E">
            <w:pPr>
              <w:jc w:val="center"/>
              <w:rPr>
                <w:ins w:id="2407" w:author="Greg" w:date="2018-12-08T11:37:00Z"/>
                <w:rFonts w:asciiTheme="minorHAnsi" w:hAnsiTheme="minorHAnsi" w:cstheme="minorHAnsi"/>
                <w:b/>
                <w:rPrChange w:id="2408" w:author="Greg Hutchins" w:date="2018-12-09T14:58:00Z">
                  <w:rPr>
                    <w:ins w:id="2409" w:author="Greg" w:date="2018-12-08T11:37:00Z"/>
                    <w:b/>
                    <w:sz w:val="24"/>
                  </w:rPr>
                </w:rPrChange>
              </w:rPr>
            </w:pPr>
            <w:ins w:id="2410" w:author="Greg" w:date="2018-12-08T11:37:00Z">
              <w:r w:rsidRPr="00E640BB">
                <w:rPr>
                  <w:rFonts w:cstheme="minorHAnsi"/>
                  <w:b/>
                  <w:rPrChange w:id="2411" w:author="Greg Hutchins" w:date="2018-12-09T14:58:00Z">
                    <w:rPr>
                      <w:b/>
                      <w:sz w:val="24"/>
                    </w:rPr>
                  </w:rPrChange>
                </w:rPr>
                <w:t>$454,431.37</w:t>
              </w:r>
            </w:ins>
          </w:p>
        </w:tc>
        <w:tc>
          <w:tcPr>
            <w:tcW w:w="1558" w:type="dxa"/>
            <w:tcBorders>
              <w:top w:val="single" w:sz="4" w:space="0" w:color="auto"/>
              <w:left w:val="single" w:sz="4" w:space="0" w:color="auto"/>
              <w:bottom w:val="single" w:sz="4" w:space="0" w:color="auto"/>
              <w:right w:val="single" w:sz="4" w:space="0" w:color="auto"/>
            </w:tcBorders>
          </w:tcPr>
          <w:p w14:paraId="0F8CE87D" w14:textId="77777777" w:rsidR="004B4A9E" w:rsidRPr="00E640BB" w:rsidRDefault="004B4A9E">
            <w:pPr>
              <w:jc w:val="center"/>
              <w:rPr>
                <w:ins w:id="2412" w:author="Greg" w:date="2018-12-08T11:37:00Z"/>
                <w:rFonts w:asciiTheme="minorHAnsi" w:hAnsiTheme="minorHAnsi" w:cstheme="minorHAnsi"/>
                <w:b/>
                <w:rPrChange w:id="2413" w:author="Greg Hutchins" w:date="2018-12-09T14:58:00Z">
                  <w:rPr>
                    <w:ins w:id="2414" w:author="Greg" w:date="2018-12-08T11:37:00Z"/>
                    <w:b/>
                    <w:sz w:val="24"/>
                  </w:rPr>
                </w:rPrChange>
              </w:rPr>
            </w:pPr>
            <w:ins w:id="2415" w:author="Greg" w:date="2018-12-08T11:37:00Z">
              <w:r w:rsidRPr="00E640BB">
                <w:rPr>
                  <w:rFonts w:cstheme="minorHAnsi"/>
                  <w:b/>
                  <w:rPrChange w:id="2416" w:author="Greg Hutchins" w:date="2018-12-09T14:58:00Z">
                    <w:rPr>
                      <w:b/>
                      <w:sz w:val="24"/>
                    </w:rPr>
                  </w:rPrChange>
                </w:rPr>
                <w:t>$470,720.00</w:t>
              </w:r>
            </w:ins>
          </w:p>
        </w:tc>
        <w:tc>
          <w:tcPr>
            <w:tcW w:w="1558" w:type="dxa"/>
            <w:tcBorders>
              <w:top w:val="single" w:sz="4" w:space="0" w:color="auto"/>
              <w:left w:val="single" w:sz="4" w:space="0" w:color="auto"/>
              <w:bottom w:val="single" w:sz="4" w:space="0" w:color="auto"/>
              <w:right w:val="single" w:sz="4" w:space="0" w:color="auto"/>
            </w:tcBorders>
          </w:tcPr>
          <w:p w14:paraId="2BBFAB80" w14:textId="77777777" w:rsidR="004B4A9E" w:rsidRPr="00E640BB" w:rsidRDefault="004B4A9E">
            <w:pPr>
              <w:jc w:val="center"/>
              <w:rPr>
                <w:ins w:id="2417" w:author="Greg" w:date="2018-12-08T11:37:00Z"/>
                <w:rFonts w:asciiTheme="minorHAnsi" w:hAnsiTheme="minorHAnsi" w:cstheme="minorHAnsi"/>
                <w:b/>
                <w:rPrChange w:id="2418" w:author="Greg Hutchins" w:date="2018-12-09T14:58:00Z">
                  <w:rPr>
                    <w:ins w:id="2419" w:author="Greg" w:date="2018-12-08T11:37:00Z"/>
                    <w:b/>
                    <w:sz w:val="24"/>
                  </w:rPr>
                </w:rPrChange>
              </w:rPr>
            </w:pPr>
            <w:ins w:id="2420" w:author="Greg" w:date="2018-12-08T11:37:00Z">
              <w:r w:rsidRPr="00E640BB">
                <w:rPr>
                  <w:rFonts w:cstheme="minorHAnsi"/>
                  <w:b/>
                  <w:rPrChange w:id="2421" w:author="Greg Hutchins" w:date="2018-12-09T14:58:00Z">
                    <w:rPr>
                      <w:b/>
                      <w:sz w:val="24"/>
                    </w:rPr>
                  </w:rPrChange>
                </w:rPr>
                <w:t>6</w:t>
              </w:r>
            </w:ins>
          </w:p>
        </w:tc>
        <w:tc>
          <w:tcPr>
            <w:tcW w:w="1559" w:type="dxa"/>
            <w:tcBorders>
              <w:top w:val="single" w:sz="4" w:space="0" w:color="auto"/>
              <w:left w:val="single" w:sz="4" w:space="0" w:color="auto"/>
              <w:bottom w:val="single" w:sz="4" w:space="0" w:color="auto"/>
              <w:right w:val="single" w:sz="4" w:space="0" w:color="auto"/>
            </w:tcBorders>
          </w:tcPr>
          <w:p w14:paraId="7323134B" w14:textId="77777777" w:rsidR="004B4A9E" w:rsidRPr="00E640BB" w:rsidRDefault="004B4A9E">
            <w:pPr>
              <w:jc w:val="center"/>
              <w:rPr>
                <w:ins w:id="2422" w:author="Greg" w:date="2018-12-08T11:37:00Z"/>
                <w:rFonts w:asciiTheme="minorHAnsi" w:hAnsiTheme="minorHAnsi" w:cstheme="minorHAnsi"/>
                <w:b/>
                <w:rPrChange w:id="2423" w:author="Greg Hutchins" w:date="2018-12-09T14:58:00Z">
                  <w:rPr>
                    <w:ins w:id="2424" w:author="Greg" w:date="2018-12-08T11:37:00Z"/>
                    <w:b/>
                    <w:sz w:val="24"/>
                  </w:rPr>
                </w:rPrChange>
              </w:rPr>
            </w:pPr>
            <w:ins w:id="2425" w:author="Greg" w:date="2018-12-08T11:37:00Z">
              <w:r w:rsidRPr="00E640BB">
                <w:rPr>
                  <w:rFonts w:cstheme="minorHAnsi"/>
                  <w:b/>
                  <w:rPrChange w:id="2426" w:author="Greg Hutchins" w:date="2018-12-09T14:58:00Z">
                    <w:rPr>
                      <w:b/>
                      <w:sz w:val="24"/>
                    </w:rPr>
                  </w:rPrChange>
                </w:rPr>
                <w:t>($ 16,288.63)</w:t>
              </w:r>
            </w:ins>
          </w:p>
        </w:tc>
        <w:tc>
          <w:tcPr>
            <w:tcW w:w="1559" w:type="dxa"/>
            <w:tcBorders>
              <w:top w:val="single" w:sz="4" w:space="0" w:color="auto"/>
              <w:left w:val="single" w:sz="4" w:space="0" w:color="auto"/>
              <w:bottom w:val="single" w:sz="4" w:space="0" w:color="auto"/>
              <w:right w:val="single" w:sz="4" w:space="0" w:color="auto"/>
            </w:tcBorders>
          </w:tcPr>
          <w:p w14:paraId="23A818E0" w14:textId="77777777" w:rsidR="004B4A9E" w:rsidRPr="00E640BB" w:rsidRDefault="004B4A9E">
            <w:pPr>
              <w:jc w:val="center"/>
              <w:rPr>
                <w:ins w:id="2427" w:author="Greg" w:date="2018-12-08T11:37:00Z"/>
                <w:rFonts w:asciiTheme="minorHAnsi" w:hAnsiTheme="minorHAnsi" w:cstheme="minorHAnsi"/>
                <w:b/>
                <w:rPrChange w:id="2428" w:author="Greg Hutchins" w:date="2018-12-09T14:58:00Z">
                  <w:rPr>
                    <w:ins w:id="2429" w:author="Greg" w:date="2018-12-08T11:37:00Z"/>
                    <w:b/>
                    <w:sz w:val="24"/>
                  </w:rPr>
                </w:rPrChange>
              </w:rPr>
            </w:pPr>
            <w:ins w:id="2430" w:author="Greg" w:date="2018-12-08T11:37:00Z">
              <w:r w:rsidRPr="00E640BB">
                <w:rPr>
                  <w:rFonts w:cstheme="minorHAnsi"/>
                  <w:b/>
                  <w:rPrChange w:id="2431" w:author="Greg Hutchins" w:date="2018-12-09T14:58:00Z">
                    <w:rPr>
                      <w:b/>
                      <w:sz w:val="24"/>
                    </w:rPr>
                  </w:rPrChange>
                </w:rPr>
                <w:t>$1080,150.00</w:t>
              </w:r>
            </w:ins>
          </w:p>
        </w:tc>
      </w:tr>
      <w:tr w:rsidR="004B4A9E" w:rsidRPr="0040757A" w14:paraId="41EED2A7" w14:textId="77777777" w:rsidTr="00752E22">
        <w:trPr>
          <w:jc w:val="center"/>
          <w:ins w:id="2432"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B1479DD" w14:textId="77777777" w:rsidR="004B4A9E" w:rsidRPr="00E640BB" w:rsidRDefault="004B4A9E">
            <w:pPr>
              <w:jc w:val="center"/>
              <w:rPr>
                <w:ins w:id="2433" w:author="Greg" w:date="2018-12-08T11:37:00Z"/>
                <w:rFonts w:asciiTheme="minorHAnsi" w:hAnsiTheme="minorHAnsi" w:cstheme="minorHAnsi"/>
                <w:b/>
                <w:color w:val="FFFFFF" w:themeColor="background1"/>
                <w:rPrChange w:id="2434" w:author="Greg Hutchins" w:date="2018-12-09T14:58:00Z">
                  <w:rPr>
                    <w:ins w:id="2435" w:author="Greg" w:date="2018-12-08T11:37:00Z"/>
                    <w:b/>
                    <w:color w:val="FFFFFF" w:themeColor="background1"/>
                    <w:sz w:val="24"/>
                  </w:rPr>
                </w:rPrChange>
              </w:rPr>
            </w:pPr>
            <w:proofErr w:type="spellStart"/>
            <w:ins w:id="2436" w:author="Greg" w:date="2018-12-08T11:37:00Z">
              <w:r w:rsidRPr="00E640BB">
                <w:rPr>
                  <w:rFonts w:cstheme="minorHAnsi"/>
                  <w:b/>
                  <w:color w:val="FFFFFF" w:themeColor="background1"/>
                  <w:rPrChange w:id="2437" w:author="Greg Hutchins" w:date="2018-12-09T14:58:00Z">
                    <w:rPr>
                      <w:b/>
                      <w:color w:val="FFFFFF" w:themeColor="background1"/>
                      <w:sz w:val="24"/>
                    </w:rPr>
                  </w:rPrChange>
                </w:rPr>
                <w:t>ETC</w:t>
              </w:r>
              <w:r w:rsidRPr="00E640BB">
                <w:rPr>
                  <w:rFonts w:cstheme="minorHAnsi"/>
                  <w:b/>
                  <w:color w:val="FFFFFF" w:themeColor="background1"/>
                  <w:vertAlign w:val="subscript"/>
                  <w:rPrChange w:id="2438"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B94015C" w14:textId="77777777" w:rsidR="004B4A9E" w:rsidRPr="00E640BB" w:rsidRDefault="004B4A9E">
            <w:pPr>
              <w:jc w:val="center"/>
              <w:rPr>
                <w:ins w:id="2439" w:author="Greg" w:date="2018-12-08T11:37:00Z"/>
                <w:rFonts w:asciiTheme="minorHAnsi" w:hAnsiTheme="minorHAnsi" w:cstheme="minorHAnsi"/>
                <w:b/>
                <w:color w:val="FFFFFF" w:themeColor="background1"/>
                <w:rPrChange w:id="2440" w:author="Greg Hutchins" w:date="2018-12-09T14:58:00Z">
                  <w:rPr>
                    <w:ins w:id="2441" w:author="Greg" w:date="2018-12-08T11:37:00Z"/>
                    <w:b/>
                    <w:color w:val="FFFFFF" w:themeColor="background1"/>
                    <w:sz w:val="24"/>
                  </w:rPr>
                </w:rPrChange>
              </w:rPr>
            </w:pPr>
            <w:proofErr w:type="spellStart"/>
            <w:ins w:id="2442" w:author="Greg" w:date="2018-12-08T11:37:00Z">
              <w:r w:rsidRPr="00E640BB">
                <w:rPr>
                  <w:rFonts w:cstheme="minorHAnsi"/>
                  <w:b/>
                  <w:color w:val="FFFFFF" w:themeColor="background1"/>
                  <w:rPrChange w:id="2443" w:author="Greg Hutchins" w:date="2018-12-09T14:58:00Z">
                    <w:rPr>
                      <w:b/>
                      <w:color w:val="FFFFFF" w:themeColor="background1"/>
                      <w:sz w:val="24"/>
                    </w:rPr>
                  </w:rPrChange>
                </w:rPr>
                <w:t>EAC</w:t>
              </w:r>
              <w:r w:rsidRPr="00E640BB">
                <w:rPr>
                  <w:rFonts w:cstheme="minorHAnsi"/>
                  <w:b/>
                  <w:color w:val="FFFFFF" w:themeColor="background1"/>
                  <w:vertAlign w:val="subscript"/>
                  <w:rPrChange w:id="2444"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804EA62" w14:textId="77777777" w:rsidR="004B4A9E" w:rsidRPr="00E640BB" w:rsidRDefault="004B4A9E">
            <w:pPr>
              <w:jc w:val="center"/>
              <w:rPr>
                <w:ins w:id="2445" w:author="Greg" w:date="2018-12-08T11:37:00Z"/>
                <w:rFonts w:asciiTheme="minorHAnsi" w:hAnsiTheme="minorHAnsi" w:cstheme="minorHAnsi"/>
                <w:b/>
                <w:color w:val="FFFFFF" w:themeColor="background1"/>
                <w:rPrChange w:id="2446" w:author="Greg Hutchins" w:date="2018-12-09T14:58:00Z">
                  <w:rPr>
                    <w:ins w:id="2447" w:author="Greg" w:date="2018-12-08T11:37:00Z"/>
                    <w:b/>
                    <w:color w:val="FFFFFF" w:themeColor="background1"/>
                    <w:sz w:val="24"/>
                  </w:rPr>
                </w:rPrChange>
              </w:rPr>
            </w:pPr>
            <w:proofErr w:type="spellStart"/>
            <w:ins w:id="2448" w:author="Greg" w:date="2018-12-08T11:37:00Z">
              <w:r w:rsidRPr="00E640BB">
                <w:rPr>
                  <w:rFonts w:cstheme="minorHAnsi"/>
                  <w:b/>
                  <w:color w:val="FFFFFF" w:themeColor="background1"/>
                  <w:rPrChange w:id="2449" w:author="Greg Hutchins" w:date="2018-12-09T14:58:00Z">
                    <w:rPr>
                      <w:b/>
                      <w:color w:val="FFFFFF" w:themeColor="background1"/>
                      <w:sz w:val="24"/>
                    </w:rPr>
                  </w:rPrChange>
                </w:rPr>
                <w:t>VAC</w:t>
              </w:r>
              <w:r w:rsidRPr="00E640BB">
                <w:rPr>
                  <w:rFonts w:cstheme="minorHAnsi"/>
                  <w:b/>
                  <w:color w:val="FFFFFF" w:themeColor="background1"/>
                  <w:vertAlign w:val="subscript"/>
                  <w:rPrChange w:id="2450"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FA081C7" w14:textId="77777777" w:rsidR="004B4A9E" w:rsidRPr="00E640BB" w:rsidRDefault="004B4A9E">
            <w:pPr>
              <w:jc w:val="center"/>
              <w:rPr>
                <w:ins w:id="2451" w:author="Greg" w:date="2018-12-08T11:37:00Z"/>
                <w:rFonts w:asciiTheme="minorHAnsi" w:hAnsiTheme="minorHAnsi" w:cstheme="minorHAnsi"/>
                <w:b/>
                <w:color w:val="FFFFFF" w:themeColor="background1"/>
                <w:rPrChange w:id="2452" w:author="Greg Hutchins" w:date="2018-12-09T14:58:00Z">
                  <w:rPr>
                    <w:ins w:id="2453" w:author="Greg" w:date="2018-12-08T11:37:00Z"/>
                    <w:b/>
                    <w:color w:val="FFFFFF" w:themeColor="background1"/>
                    <w:sz w:val="24"/>
                  </w:rPr>
                </w:rPrChange>
              </w:rPr>
            </w:pPr>
            <w:ins w:id="2454" w:author="Greg" w:date="2018-12-08T11:37:00Z">
              <w:r w:rsidRPr="00E640BB">
                <w:rPr>
                  <w:rFonts w:cstheme="minorHAnsi"/>
                  <w:b/>
                  <w:color w:val="FFFFFF" w:themeColor="background1"/>
                  <w:rPrChange w:id="2455" w:author="Greg Hutchins" w:date="2018-12-09T14:58:00Z">
                    <w:rPr>
                      <w:b/>
                      <w:color w:val="FFFFFF" w:themeColor="background1"/>
                      <w:sz w:val="24"/>
                    </w:rPr>
                  </w:rPrChange>
                </w:rPr>
                <w:t>CPI</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B9F7068" w14:textId="77777777" w:rsidR="004B4A9E" w:rsidRPr="00E640BB" w:rsidRDefault="004B4A9E">
            <w:pPr>
              <w:jc w:val="center"/>
              <w:rPr>
                <w:ins w:id="2456" w:author="Greg" w:date="2018-12-08T11:37:00Z"/>
                <w:rFonts w:asciiTheme="minorHAnsi" w:hAnsiTheme="minorHAnsi" w:cstheme="minorHAnsi"/>
                <w:b/>
                <w:color w:val="FFFFFF" w:themeColor="background1"/>
                <w:rPrChange w:id="2457" w:author="Greg Hutchins" w:date="2018-12-09T14:58:00Z">
                  <w:rPr>
                    <w:ins w:id="2458" w:author="Greg" w:date="2018-12-08T11:37:00Z"/>
                    <w:b/>
                    <w:color w:val="FFFFFF" w:themeColor="background1"/>
                    <w:sz w:val="24"/>
                  </w:rPr>
                </w:rPrChange>
              </w:rPr>
            </w:pPr>
            <w:ins w:id="2459" w:author="Greg" w:date="2018-12-08T11:37:00Z">
              <w:r w:rsidRPr="00E640BB">
                <w:rPr>
                  <w:rFonts w:cstheme="minorHAnsi"/>
                  <w:b/>
                  <w:color w:val="FFFFFF" w:themeColor="background1"/>
                  <w:rPrChange w:id="2460" w:author="Greg Hutchins" w:date="2018-12-09T14:58:00Z">
                    <w:rPr>
                      <w:b/>
                      <w:color w:val="FFFFFF" w:themeColor="background1"/>
                      <w:sz w:val="24"/>
                    </w:rPr>
                  </w:rPrChange>
                </w:rPr>
                <w:t xml:space="preserve">PCIB </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EA819B3" w14:textId="77777777" w:rsidR="004B4A9E" w:rsidRPr="00E640BB" w:rsidRDefault="004B4A9E">
            <w:pPr>
              <w:jc w:val="center"/>
              <w:rPr>
                <w:ins w:id="2461" w:author="Greg" w:date="2018-12-08T11:37:00Z"/>
                <w:rFonts w:asciiTheme="minorHAnsi" w:hAnsiTheme="minorHAnsi" w:cstheme="minorHAnsi"/>
                <w:b/>
                <w:color w:val="FFFFFF" w:themeColor="background1"/>
                <w:rPrChange w:id="2462" w:author="Greg Hutchins" w:date="2018-12-09T14:58:00Z">
                  <w:rPr>
                    <w:ins w:id="2463" w:author="Greg" w:date="2018-12-08T11:37:00Z"/>
                    <w:b/>
                    <w:color w:val="FFFFFF" w:themeColor="background1"/>
                    <w:sz w:val="24"/>
                  </w:rPr>
                </w:rPrChange>
              </w:rPr>
            </w:pPr>
            <w:ins w:id="2464" w:author="Greg" w:date="2018-12-08T11:37:00Z">
              <w:r w:rsidRPr="00E640BB">
                <w:rPr>
                  <w:rFonts w:cstheme="minorHAnsi"/>
                  <w:b/>
                  <w:color w:val="FFFFFF" w:themeColor="background1"/>
                  <w:rPrChange w:id="2465" w:author="Greg Hutchins" w:date="2018-12-09T14:58:00Z">
                    <w:rPr>
                      <w:b/>
                      <w:color w:val="FFFFFF" w:themeColor="background1"/>
                      <w:sz w:val="24"/>
                    </w:rPr>
                  </w:rPrChange>
                </w:rPr>
                <w:t>MRI</w:t>
              </w:r>
            </w:ins>
          </w:p>
        </w:tc>
      </w:tr>
      <w:tr w:rsidR="004B4A9E" w:rsidRPr="0040757A" w14:paraId="0AA9D3CD" w14:textId="77777777" w:rsidTr="00752E22">
        <w:trPr>
          <w:jc w:val="center"/>
          <w:ins w:id="2466" w:author="Greg" w:date="2018-12-08T11:37:00Z"/>
        </w:trPr>
        <w:tc>
          <w:tcPr>
            <w:tcW w:w="1558" w:type="dxa"/>
            <w:tcBorders>
              <w:top w:val="single" w:sz="4" w:space="0" w:color="auto"/>
              <w:left w:val="single" w:sz="4" w:space="0" w:color="auto"/>
              <w:bottom w:val="single" w:sz="4" w:space="0" w:color="auto"/>
              <w:right w:val="single" w:sz="4" w:space="0" w:color="auto"/>
            </w:tcBorders>
          </w:tcPr>
          <w:p w14:paraId="0214166E" w14:textId="77777777" w:rsidR="004B4A9E" w:rsidRPr="00E640BB" w:rsidRDefault="004B4A9E">
            <w:pPr>
              <w:jc w:val="center"/>
              <w:rPr>
                <w:ins w:id="2467" w:author="Greg" w:date="2018-12-08T11:37:00Z"/>
                <w:rFonts w:asciiTheme="minorHAnsi" w:hAnsiTheme="minorHAnsi" w:cstheme="minorHAnsi"/>
                <w:b/>
                <w:rPrChange w:id="2468" w:author="Greg Hutchins" w:date="2018-12-09T14:58:00Z">
                  <w:rPr>
                    <w:ins w:id="2469" w:author="Greg" w:date="2018-12-08T11:37:00Z"/>
                    <w:b/>
                    <w:sz w:val="24"/>
                  </w:rPr>
                </w:rPrChange>
              </w:rPr>
            </w:pPr>
            <w:ins w:id="2470" w:author="Greg" w:date="2018-12-08T11:37:00Z">
              <w:r w:rsidRPr="00E640BB">
                <w:rPr>
                  <w:rFonts w:cstheme="minorHAnsi"/>
                  <w:b/>
                  <w:rPrChange w:id="2471" w:author="Greg Hutchins" w:date="2018-12-09T14:58:00Z">
                    <w:rPr>
                      <w:b/>
                      <w:sz w:val="24"/>
                    </w:rPr>
                  </w:rPrChange>
                </w:rPr>
                <w:t>$648,146.89</w:t>
              </w:r>
            </w:ins>
          </w:p>
        </w:tc>
        <w:tc>
          <w:tcPr>
            <w:tcW w:w="1558" w:type="dxa"/>
            <w:tcBorders>
              <w:top w:val="single" w:sz="4" w:space="0" w:color="auto"/>
              <w:left w:val="single" w:sz="4" w:space="0" w:color="auto"/>
              <w:bottom w:val="single" w:sz="4" w:space="0" w:color="auto"/>
              <w:right w:val="single" w:sz="4" w:space="0" w:color="auto"/>
            </w:tcBorders>
          </w:tcPr>
          <w:p w14:paraId="57AD318E" w14:textId="77777777" w:rsidR="004B4A9E" w:rsidRPr="00E640BB" w:rsidRDefault="004B4A9E">
            <w:pPr>
              <w:jc w:val="center"/>
              <w:rPr>
                <w:ins w:id="2472" w:author="Greg" w:date="2018-12-08T11:37:00Z"/>
                <w:rFonts w:asciiTheme="minorHAnsi" w:hAnsiTheme="minorHAnsi" w:cstheme="minorHAnsi"/>
                <w:b/>
                <w:rPrChange w:id="2473" w:author="Greg Hutchins" w:date="2018-12-09T14:58:00Z">
                  <w:rPr>
                    <w:ins w:id="2474" w:author="Greg" w:date="2018-12-08T11:37:00Z"/>
                    <w:b/>
                    <w:sz w:val="24"/>
                  </w:rPr>
                </w:rPrChange>
              </w:rPr>
            </w:pPr>
            <w:ins w:id="2475" w:author="Greg" w:date="2018-12-08T11:37:00Z">
              <w:r w:rsidRPr="00E640BB">
                <w:rPr>
                  <w:rFonts w:cstheme="minorHAnsi"/>
                  <w:b/>
                  <w:rPrChange w:id="2476" w:author="Greg Hutchins" w:date="2018-12-09T14:58:00Z">
                    <w:rPr>
                      <w:b/>
                      <w:sz w:val="24"/>
                    </w:rPr>
                  </w:rPrChange>
                </w:rPr>
                <w:t>$1,118,866.89</w:t>
              </w:r>
            </w:ins>
          </w:p>
        </w:tc>
        <w:tc>
          <w:tcPr>
            <w:tcW w:w="1558" w:type="dxa"/>
            <w:tcBorders>
              <w:top w:val="single" w:sz="4" w:space="0" w:color="auto"/>
              <w:left w:val="single" w:sz="4" w:space="0" w:color="auto"/>
              <w:bottom w:val="single" w:sz="4" w:space="0" w:color="auto"/>
              <w:right w:val="single" w:sz="4" w:space="0" w:color="auto"/>
            </w:tcBorders>
          </w:tcPr>
          <w:p w14:paraId="2A530C40" w14:textId="77777777" w:rsidR="004B4A9E" w:rsidRPr="00E640BB" w:rsidRDefault="004B4A9E">
            <w:pPr>
              <w:jc w:val="center"/>
              <w:rPr>
                <w:ins w:id="2477" w:author="Greg" w:date="2018-12-08T11:37:00Z"/>
                <w:rFonts w:asciiTheme="minorHAnsi" w:hAnsiTheme="minorHAnsi" w:cstheme="minorHAnsi"/>
                <w:b/>
                <w:rPrChange w:id="2478" w:author="Greg Hutchins" w:date="2018-12-09T14:58:00Z">
                  <w:rPr>
                    <w:ins w:id="2479" w:author="Greg" w:date="2018-12-08T11:37:00Z"/>
                    <w:b/>
                    <w:sz w:val="24"/>
                  </w:rPr>
                </w:rPrChange>
              </w:rPr>
            </w:pPr>
            <w:ins w:id="2480" w:author="Greg" w:date="2018-12-08T11:37:00Z">
              <w:r w:rsidRPr="00E640BB">
                <w:rPr>
                  <w:rFonts w:cstheme="minorHAnsi"/>
                  <w:b/>
                  <w:rPrChange w:id="2481" w:author="Greg Hutchins" w:date="2018-12-09T14:58:00Z">
                    <w:rPr>
                      <w:b/>
                      <w:sz w:val="24"/>
                    </w:rPr>
                  </w:rPrChange>
                </w:rPr>
                <w:t>($38,716.89)</w:t>
              </w:r>
            </w:ins>
          </w:p>
        </w:tc>
        <w:tc>
          <w:tcPr>
            <w:tcW w:w="1558" w:type="dxa"/>
            <w:tcBorders>
              <w:top w:val="single" w:sz="4" w:space="0" w:color="auto"/>
              <w:left w:val="single" w:sz="4" w:space="0" w:color="auto"/>
              <w:bottom w:val="single" w:sz="4" w:space="0" w:color="auto"/>
              <w:right w:val="single" w:sz="4" w:space="0" w:color="auto"/>
            </w:tcBorders>
          </w:tcPr>
          <w:p w14:paraId="4F09C0CD" w14:textId="77777777" w:rsidR="004B4A9E" w:rsidRPr="00E640BB" w:rsidRDefault="004B4A9E">
            <w:pPr>
              <w:jc w:val="center"/>
              <w:rPr>
                <w:ins w:id="2482" w:author="Greg" w:date="2018-12-08T11:37:00Z"/>
                <w:rFonts w:asciiTheme="minorHAnsi" w:hAnsiTheme="minorHAnsi" w:cstheme="minorHAnsi"/>
                <w:b/>
                <w:rPrChange w:id="2483" w:author="Greg Hutchins" w:date="2018-12-09T14:58:00Z">
                  <w:rPr>
                    <w:ins w:id="2484" w:author="Greg" w:date="2018-12-08T11:37:00Z"/>
                    <w:b/>
                    <w:sz w:val="24"/>
                  </w:rPr>
                </w:rPrChange>
              </w:rPr>
            </w:pPr>
            <w:ins w:id="2485" w:author="Greg" w:date="2018-12-08T11:37:00Z">
              <w:r w:rsidRPr="00E640BB">
                <w:rPr>
                  <w:rFonts w:cstheme="minorHAnsi"/>
                  <w:b/>
                  <w:rPrChange w:id="2486" w:author="Greg Hutchins" w:date="2018-12-09T14:58:00Z">
                    <w:rPr>
                      <w:b/>
                      <w:sz w:val="24"/>
                    </w:rPr>
                  </w:rPrChange>
                </w:rPr>
                <w:t>0.97</w:t>
              </w:r>
            </w:ins>
          </w:p>
        </w:tc>
        <w:tc>
          <w:tcPr>
            <w:tcW w:w="1559" w:type="dxa"/>
            <w:tcBorders>
              <w:top w:val="single" w:sz="4" w:space="0" w:color="auto"/>
              <w:left w:val="single" w:sz="4" w:space="0" w:color="auto"/>
              <w:bottom w:val="single" w:sz="4" w:space="0" w:color="auto"/>
              <w:right w:val="single" w:sz="4" w:space="0" w:color="auto"/>
            </w:tcBorders>
          </w:tcPr>
          <w:p w14:paraId="4436523D" w14:textId="77777777" w:rsidR="004B4A9E" w:rsidRPr="00E640BB" w:rsidRDefault="004B4A9E">
            <w:pPr>
              <w:jc w:val="center"/>
              <w:rPr>
                <w:ins w:id="2487" w:author="Greg" w:date="2018-12-08T11:37:00Z"/>
                <w:rFonts w:asciiTheme="minorHAnsi" w:hAnsiTheme="minorHAnsi" w:cstheme="minorHAnsi"/>
                <w:b/>
                <w:rPrChange w:id="2488" w:author="Greg Hutchins" w:date="2018-12-09T14:58:00Z">
                  <w:rPr>
                    <w:ins w:id="2489" w:author="Greg" w:date="2018-12-08T11:37:00Z"/>
                    <w:b/>
                    <w:sz w:val="24"/>
                  </w:rPr>
                </w:rPrChange>
              </w:rPr>
            </w:pPr>
            <w:ins w:id="2490" w:author="Greg" w:date="2018-12-08T11:37:00Z">
              <w:r w:rsidRPr="00E640BB">
                <w:rPr>
                  <w:rFonts w:cstheme="minorHAnsi"/>
                  <w:b/>
                  <w:rPrChange w:id="2491" w:author="Greg Hutchins" w:date="2018-12-09T14:58:00Z">
                    <w:rPr>
                      <w:b/>
                      <w:sz w:val="24"/>
                    </w:rPr>
                  </w:rPrChange>
                </w:rPr>
                <w:t>0.42</w:t>
              </w:r>
            </w:ins>
          </w:p>
        </w:tc>
        <w:tc>
          <w:tcPr>
            <w:tcW w:w="1559" w:type="dxa"/>
            <w:tcBorders>
              <w:top w:val="single" w:sz="4" w:space="0" w:color="auto"/>
              <w:left w:val="single" w:sz="4" w:space="0" w:color="auto"/>
              <w:bottom w:val="single" w:sz="4" w:space="0" w:color="auto"/>
              <w:right w:val="single" w:sz="4" w:space="0" w:color="auto"/>
            </w:tcBorders>
          </w:tcPr>
          <w:p w14:paraId="72FDB8DC" w14:textId="77777777" w:rsidR="004B4A9E" w:rsidRPr="00E640BB" w:rsidRDefault="004B4A9E">
            <w:pPr>
              <w:jc w:val="center"/>
              <w:rPr>
                <w:ins w:id="2492" w:author="Greg" w:date="2018-12-08T11:37:00Z"/>
                <w:rFonts w:asciiTheme="minorHAnsi" w:hAnsiTheme="minorHAnsi" w:cstheme="minorHAnsi"/>
                <w:b/>
                <w:rPrChange w:id="2493" w:author="Greg Hutchins" w:date="2018-12-09T14:58:00Z">
                  <w:rPr>
                    <w:ins w:id="2494" w:author="Greg" w:date="2018-12-08T11:37:00Z"/>
                    <w:b/>
                    <w:sz w:val="24"/>
                  </w:rPr>
                </w:rPrChange>
              </w:rPr>
            </w:pPr>
            <w:ins w:id="2495" w:author="Greg" w:date="2018-12-08T11:37:00Z">
              <w:r w:rsidRPr="00E640BB">
                <w:rPr>
                  <w:rFonts w:cstheme="minorHAnsi"/>
                  <w:b/>
                  <w:rPrChange w:id="2496" w:author="Greg Hutchins" w:date="2018-12-09T14:58:00Z">
                    <w:rPr>
                      <w:b/>
                      <w:sz w:val="24"/>
                    </w:rPr>
                  </w:rPrChange>
                </w:rPr>
                <w:t>(0.19)</w:t>
              </w:r>
            </w:ins>
          </w:p>
        </w:tc>
      </w:tr>
    </w:tbl>
    <w:p w14:paraId="302F06F6" w14:textId="77777777" w:rsidR="004B4A9E" w:rsidRPr="0040757A" w:rsidRDefault="004B4A9E">
      <w:pPr>
        <w:spacing w:after="0" w:line="240" w:lineRule="auto"/>
        <w:rPr>
          <w:ins w:id="2497" w:author="Greg" w:date="2018-12-08T11:37:00Z"/>
          <w:rFonts w:cstheme="minorHAnsi"/>
          <w:rPrChange w:id="2498" w:author="Greg" w:date="2018-12-08T12:09:00Z">
            <w:rPr>
              <w:ins w:id="2499" w:author="Greg" w:date="2018-12-08T11:37:00Z"/>
              <w:rFonts w:ascii="Calibri" w:hAnsi="Calibri" w:cs="AngsanaUPC"/>
              <w:sz w:val="24"/>
              <w:szCs w:val="32"/>
            </w:rPr>
          </w:rPrChange>
        </w:rPr>
        <w:pPrChange w:id="2500" w:author="Greg" w:date="2018-12-08T11:54:00Z">
          <w:pPr/>
        </w:pPrChange>
      </w:pPr>
    </w:p>
    <w:p w14:paraId="6212A629" w14:textId="10294803" w:rsidR="004B4A9E" w:rsidRPr="0040757A" w:rsidRDefault="004B4A9E">
      <w:pPr>
        <w:rPr>
          <w:ins w:id="2501" w:author="Greg" w:date="2018-12-08T11:37:00Z"/>
          <w:rFonts w:cstheme="minorHAnsi"/>
          <w:rPrChange w:id="2502" w:author="Greg" w:date="2018-12-08T12:09:00Z">
            <w:rPr>
              <w:ins w:id="2503" w:author="Greg" w:date="2018-12-08T11:37:00Z"/>
            </w:rPr>
          </w:rPrChange>
        </w:rPr>
        <w:pPrChange w:id="2504" w:author="Greg" w:date="2018-12-08T11:54:00Z">
          <w:pPr>
            <w:pStyle w:val="Heading2"/>
          </w:pPr>
        </w:pPrChange>
      </w:pPr>
      <w:ins w:id="2505" w:author="Greg" w:date="2018-12-08T11:37:00Z">
        <w:r w:rsidRPr="00C524E0">
          <w:rPr>
            <w:rFonts w:cstheme="minorHAnsi"/>
          </w:rPr>
          <w:t>Summary</w:t>
        </w:r>
      </w:ins>
      <w:ins w:id="2506" w:author="Greg" w:date="2018-12-08T11:54:00Z">
        <w:r w:rsidR="00AE5544" w:rsidRPr="0040757A">
          <w:rPr>
            <w:rFonts w:cstheme="minorHAnsi"/>
            <w:rPrChange w:id="2507" w:author="Greg" w:date="2018-12-08T12:09:00Z">
              <w:rPr/>
            </w:rPrChange>
          </w:rPr>
          <w:t>:</w:t>
        </w:r>
      </w:ins>
    </w:p>
    <w:p w14:paraId="007D51E8" w14:textId="08B0CE56" w:rsidR="004B4A9E" w:rsidRPr="0040757A" w:rsidRDefault="004B4A9E">
      <w:pPr>
        <w:spacing w:after="0" w:line="240" w:lineRule="auto"/>
        <w:rPr>
          <w:ins w:id="2508" w:author="Greg" w:date="2018-12-08T11:37:00Z"/>
          <w:rFonts w:cstheme="minorHAnsi"/>
          <w:rPrChange w:id="2509" w:author="Greg" w:date="2018-12-08T12:09:00Z">
            <w:rPr>
              <w:ins w:id="2510" w:author="Greg" w:date="2018-12-08T11:37:00Z"/>
            </w:rPr>
          </w:rPrChange>
        </w:rPr>
        <w:pPrChange w:id="2511" w:author="Greg" w:date="2018-12-08T11:54:00Z">
          <w:pPr/>
        </w:pPrChange>
      </w:pPr>
      <w:ins w:id="2512" w:author="Greg" w:date="2018-12-08T11:37:00Z">
        <w:r w:rsidRPr="0040757A">
          <w:rPr>
            <w:rFonts w:cstheme="minorHAnsi"/>
            <w:rPrChange w:id="2513" w:author="Greg" w:date="2018-12-08T12:09:00Z">
              <w:rPr/>
            </w:rPrChange>
          </w:rPr>
          <w:t xml:space="preserve">The problem </w:t>
        </w:r>
      </w:ins>
      <w:ins w:id="2514" w:author="Greg" w:date="2018-12-08T12:13:00Z">
        <w:r w:rsidR="0040757A">
          <w:rPr>
            <w:rFonts w:cstheme="minorHAnsi"/>
          </w:rPr>
          <w:t xml:space="preserve">of cost variance </w:t>
        </w:r>
      </w:ins>
      <w:ins w:id="2515" w:author="Greg" w:date="2018-12-08T11:37:00Z">
        <w:r w:rsidRPr="00C524E0">
          <w:rPr>
            <w:rFonts w:cstheme="minorHAnsi"/>
          </w:rPr>
          <w:t xml:space="preserve">arises from Q2 onwards. It has cost variance of ($16,288.63), which depicts it running overbudget and ahead of schedule by 6 days. Also, CPI has reduced from 1.03 to 0.97 which implies that in </w:t>
        </w:r>
        <w:r w:rsidRPr="0040757A">
          <w:rPr>
            <w:rFonts w:cstheme="minorHAnsi"/>
            <w:rPrChange w:id="2516" w:author="Greg" w:date="2018-12-08T12:09:00Z">
              <w:rPr/>
            </w:rPrChange>
          </w:rPr>
          <w:t>quarter 2 project has lost 3% worth of work for every dollar spent</w:t>
        </w:r>
      </w:ins>
    </w:p>
    <w:p w14:paraId="2FBFA602" w14:textId="77777777" w:rsidR="00AE5544" w:rsidRPr="0040757A" w:rsidRDefault="00AE5544" w:rsidP="00222CBB">
      <w:pPr>
        <w:spacing w:after="0" w:line="240" w:lineRule="auto"/>
        <w:rPr>
          <w:ins w:id="2517" w:author="Greg" w:date="2018-12-08T11:58:00Z"/>
          <w:rFonts w:cstheme="minorHAnsi"/>
          <w:rPrChange w:id="2518" w:author="Greg" w:date="2018-12-08T12:09:00Z">
            <w:rPr>
              <w:ins w:id="2519" w:author="Greg" w:date="2018-12-08T11:58:00Z"/>
            </w:rPr>
          </w:rPrChange>
        </w:rPr>
      </w:pPr>
    </w:p>
    <w:p w14:paraId="62BBF10B" w14:textId="4DB3EBFB" w:rsidR="004B4A9E" w:rsidRDefault="004B4A9E" w:rsidP="00222CBB">
      <w:pPr>
        <w:spacing w:after="0" w:line="240" w:lineRule="auto"/>
        <w:rPr>
          <w:ins w:id="2520" w:author="Greg" w:date="2018-12-08T12:37:00Z"/>
          <w:rFonts w:cstheme="minorHAnsi"/>
        </w:rPr>
      </w:pPr>
      <w:ins w:id="2521" w:author="Greg" w:date="2018-12-08T11:37:00Z">
        <w:r w:rsidRPr="0040757A">
          <w:rPr>
            <w:rFonts w:cstheme="minorHAnsi"/>
            <w:rPrChange w:id="2522" w:author="Greg" w:date="2018-12-08T12:09:00Z">
              <w:rPr/>
            </w:rPrChange>
          </w:rPr>
          <w:t xml:space="preserve">Forecasting: </w:t>
        </w:r>
        <w:r w:rsidRPr="0040757A">
          <w:rPr>
            <w:rFonts w:cstheme="minorHAnsi"/>
            <w:rPrChange w:id="2523" w:author="Greg" w:date="2018-12-08T12:09:00Z">
              <w:rPr>
                <w:rFonts w:ascii="Calibri" w:hAnsi="Calibri" w:cs="AngsanaUPC"/>
                <w:sz w:val="24"/>
                <w:szCs w:val="32"/>
              </w:rPr>
            </w:rPrChange>
          </w:rPr>
          <w:t>The forecast budget at completion is $ 1080,150 and project in quarter 2 is over budget by $38,716.89.</w:t>
        </w:r>
      </w:ins>
      <w:ins w:id="2524" w:author="Greg" w:date="2018-12-08T11:59:00Z">
        <w:r w:rsidR="00AE5544" w:rsidRPr="0040757A">
          <w:rPr>
            <w:rFonts w:cstheme="minorHAnsi"/>
            <w:rPrChange w:id="2525" w:author="Greg" w:date="2018-12-08T12:09:00Z">
              <w:rPr>
                <w:rFonts w:ascii="Calibri" w:hAnsi="Calibri" w:cs="AngsanaUPC"/>
              </w:rPr>
            </w:rPrChange>
          </w:rPr>
          <w:t xml:space="preserve"> </w:t>
        </w:r>
      </w:ins>
      <w:ins w:id="2526" w:author="Greg" w:date="2018-12-08T11:37:00Z">
        <w:r w:rsidRPr="00C524E0">
          <w:rPr>
            <w:rFonts w:cstheme="minorHAnsi"/>
          </w:rPr>
          <w:t>TCPI of 1.03 indicates a need for increased performance for the remainin</w:t>
        </w:r>
        <w:r w:rsidRPr="0040757A">
          <w:rPr>
            <w:rFonts w:cstheme="minorHAnsi"/>
            <w:rPrChange w:id="2527" w:author="Greg" w:date="2018-12-08T12:09:00Z">
              <w:rPr/>
            </w:rPrChange>
          </w:rPr>
          <w:t>g work of the project to stay within budget.</w:t>
        </w:r>
      </w:ins>
    </w:p>
    <w:p w14:paraId="0A70D55A" w14:textId="25B59704" w:rsidR="00A17692" w:rsidRDefault="00A17692" w:rsidP="00222CBB">
      <w:pPr>
        <w:spacing w:after="0" w:line="240" w:lineRule="auto"/>
        <w:rPr>
          <w:ins w:id="2528" w:author="Greg" w:date="2018-12-08T12:37:00Z"/>
          <w:rFonts w:cstheme="minorHAnsi"/>
        </w:rPr>
      </w:pPr>
    </w:p>
    <w:p w14:paraId="42D947E5" w14:textId="7810D463" w:rsidR="00A17692" w:rsidRPr="00821277" w:rsidRDefault="00A17692" w:rsidP="00A17692">
      <w:pPr>
        <w:spacing w:after="0" w:line="240" w:lineRule="auto"/>
        <w:rPr>
          <w:ins w:id="2529" w:author="Greg" w:date="2018-12-08T12:37:00Z"/>
          <w:rFonts w:cstheme="minorHAnsi"/>
        </w:rPr>
      </w:pPr>
      <w:ins w:id="2530" w:author="Greg" w:date="2018-12-08T12:37:00Z">
        <w:r>
          <w:rPr>
            <w:rFonts w:cstheme="minorHAnsi"/>
          </w:rPr>
          <w:t xml:space="preserve">To view the Gantt Tracking </w:t>
        </w:r>
      </w:ins>
      <w:ins w:id="2531" w:author="Greg Hutchins" w:date="2018-12-09T14:57:00Z">
        <w:r w:rsidR="00E640BB">
          <w:rPr>
            <w:rFonts w:cstheme="minorHAnsi"/>
          </w:rPr>
          <w:t>table</w:t>
        </w:r>
      </w:ins>
      <w:ins w:id="2532" w:author="Greg" w:date="2018-12-08T12:37:00Z">
        <w:del w:id="2533" w:author="Greg Hutchins" w:date="2018-12-09T14:57:00Z">
          <w:r w:rsidDel="00E640BB">
            <w:rPr>
              <w:rFonts w:cstheme="minorHAnsi"/>
            </w:rPr>
            <w:delText>chart</w:delText>
          </w:r>
        </w:del>
        <w:r>
          <w:rPr>
            <w:rFonts w:cstheme="minorHAnsi"/>
          </w:rPr>
          <w:t xml:space="preserve"> for this quarter please </w:t>
        </w:r>
        <w:r w:rsidRPr="00821277">
          <w:rPr>
            <w:rFonts w:cstheme="minorHAnsi"/>
          </w:rPr>
          <w:t xml:space="preserve">see </w:t>
        </w:r>
        <w:r w:rsidRPr="00821277">
          <w:rPr>
            <w:rFonts w:cstheme="minorHAnsi"/>
            <w:rPrChange w:id="2534" w:author="Greg Hutchins" w:date="2018-12-09T16:02:00Z">
              <w:rPr>
                <w:rFonts w:cstheme="minorHAnsi"/>
                <w:b/>
              </w:rPr>
            </w:rPrChange>
          </w:rPr>
          <w:t xml:space="preserve">Appendix </w:t>
        </w:r>
      </w:ins>
      <w:r w:rsidR="00B10AD4">
        <w:rPr>
          <w:rFonts w:cstheme="minorHAnsi"/>
        </w:rPr>
        <w:t>I</w:t>
      </w:r>
      <w:ins w:id="2535" w:author="Greg" w:date="2018-12-08T12:37:00Z">
        <w:r w:rsidRPr="00821277">
          <w:rPr>
            <w:rFonts w:cstheme="minorHAnsi"/>
          </w:rPr>
          <w:t>.</w:t>
        </w:r>
      </w:ins>
    </w:p>
    <w:p w14:paraId="5F1B22F0" w14:textId="77777777" w:rsidR="004B4A9E" w:rsidRPr="00C524E0" w:rsidRDefault="004B4A9E">
      <w:pPr>
        <w:spacing w:after="0" w:line="240" w:lineRule="auto"/>
        <w:rPr>
          <w:ins w:id="2536" w:author="Greg" w:date="2018-12-08T11:37:00Z"/>
          <w:rFonts w:cstheme="minorHAnsi"/>
        </w:rPr>
        <w:pPrChange w:id="2537" w:author="Greg" w:date="2018-12-08T11:54:00Z">
          <w:pPr/>
        </w:pPrChange>
      </w:pPr>
    </w:p>
    <w:p w14:paraId="511170DB" w14:textId="0CE1F20F" w:rsidR="004B4A9E" w:rsidRPr="0040757A" w:rsidRDefault="004B4A9E">
      <w:pPr>
        <w:pStyle w:val="Heading2"/>
        <w:rPr>
          <w:ins w:id="2538" w:author="Greg" w:date="2018-12-08T11:37:00Z"/>
          <w:rPrChange w:id="2539" w:author="Greg" w:date="2018-12-08T12:13:00Z">
            <w:rPr>
              <w:ins w:id="2540" w:author="Greg" w:date="2018-12-08T11:37:00Z"/>
            </w:rPr>
          </w:rPrChange>
        </w:rPr>
        <w:pPrChange w:id="2541" w:author="Greg Hutchins" w:date="2018-12-09T15:00:00Z">
          <w:pPr/>
        </w:pPrChange>
      </w:pPr>
      <w:bookmarkStart w:id="2542" w:name="_Toc532136429"/>
      <w:ins w:id="2543" w:author="Greg" w:date="2018-12-08T11:37:00Z">
        <w:r w:rsidRPr="0040757A">
          <w:rPr>
            <w:rPrChange w:id="2544" w:author="Greg" w:date="2018-12-08T12:13:00Z">
              <w:rPr/>
            </w:rPrChange>
          </w:rPr>
          <w:lastRenderedPageBreak/>
          <w:t>Q</w:t>
        </w:r>
      </w:ins>
      <w:ins w:id="2545" w:author="Greg" w:date="2018-12-08T12:13:00Z">
        <w:r w:rsidR="0040757A" w:rsidRPr="0040757A">
          <w:rPr>
            <w:rPrChange w:id="2546" w:author="Greg" w:date="2018-12-08T12:13:00Z">
              <w:rPr>
                <w:rFonts w:cstheme="minorHAnsi"/>
              </w:rPr>
            </w:rPrChange>
          </w:rPr>
          <w:t xml:space="preserve">uarter </w:t>
        </w:r>
      </w:ins>
      <w:ins w:id="2547" w:author="Greg" w:date="2018-12-08T11:37:00Z">
        <w:r w:rsidRPr="0040757A">
          <w:rPr>
            <w:rPrChange w:id="2548" w:author="Greg" w:date="2018-12-08T12:13:00Z">
              <w:rPr/>
            </w:rPrChange>
          </w:rPr>
          <w:t>3</w:t>
        </w:r>
      </w:ins>
      <w:ins w:id="2549" w:author="Greg" w:date="2018-12-08T12:13:00Z">
        <w:r w:rsidR="0040757A" w:rsidRPr="0040757A">
          <w:rPr>
            <w:rPrChange w:id="2550" w:author="Greg" w:date="2018-12-08T12:13:00Z">
              <w:rPr>
                <w:rFonts w:cstheme="minorHAnsi"/>
              </w:rPr>
            </w:rPrChange>
          </w:rPr>
          <w:t>:</w:t>
        </w:r>
      </w:ins>
      <w:bookmarkEnd w:id="2542"/>
    </w:p>
    <w:p w14:paraId="4AF353C9" w14:textId="77777777" w:rsidR="0040757A" w:rsidRDefault="0040757A" w:rsidP="00222CBB">
      <w:pPr>
        <w:spacing w:after="0" w:line="240" w:lineRule="auto"/>
        <w:rPr>
          <w:ins w:id="2551" w:author="Greg" w:date="2018-12-08T12:13:00Z"/>
          <w:rFonts w:cstheme="minorHAnsi"/>
          <w:b/>
        </w:rPr>
      </w:pPr>
    </w:p>
    <w:p w14:paraId="252360DF" w14:textId="01E8618F" w:rsidR="004B4A9E" w:rsidRPr="0040757A" w:rsidRDefault="004B4A9E">
      <w:pPr>
        <w:spacing w:after="0" w:line="240" w:lineRule="auto"/>
        <w:rPr>
          <w:ins w:id="2552" w:author="Greg" w:date="2018-12-08T11:37:00Z"/>
          <w:rFonts w:cstheme="minorHAnsi"/>
          <w:b/>
          <w:rPrChange w:id="2553" w:author="Greg" w:date="2018-12-08T12:09:00Z">
            <w:rPr>
              <w:ins w:id="2554" w:author="Greg" w:date="2018-12-08T11:37:00Z"/>
              <w:b/>
              <w:sz w:val="24"/>
            </w:rPr>
          </w:rPrChange>
        </w:rPr>
        <w:pPrChange w:id="2555" w:author="Greg" w:date="2018-12-08T11:54:00Z">
          <w:pPr/>
        </w:pPrChange>
      </w:pPr>
      <w:ins w:id="2556" w:author="Greg" w:date="2018-12-08T11:37:00Z">
        <w:r w:rsidRPr="0040757A">
          <w:rPr>
            <w:rFonts w:cstheme="minorHAnsi"/>
            <w:b/>
            <w:rPrChange w:id="2557" w:author="Greg" w:date="2018-12-08T12:09:00Z">
              <w:rPr>
                <w:b/>
                <w:sz w:val="24"/>
              </w:rPr>
            </w:rPrChange>
          </w:rPr>
          <w:t>Earned Value Summary:</w:t>
        </w:r>
      </w:ins>
    </w:p>
    <w:tbl>
      <w:tblPr>
        <w:tblStyle w:val="TableGrid"/>
        <w:tblW w:w="0" w:type="auto"/>
        <w:jc w:val="center"/>
        <w:tblLook w:val="04A0" w:firstRow="1" w:lastRow="0" w:firstColumn="1" w:lastColumn="0" w:noHBand="0" w:noVBand="1"/>
      </w:tblPr>
      <w:tblGrid>
        <w:gridCol w:w="1553"/>
        <w:gridCol w:w="1623"/>
        <w:gridCol w:w="1553"/>
        <w:gridCol w:w="1515"/>
        <w:gridCol w:w="1544"/>
        <w:gridCol w:w="1562"/>
      </w:tblGrid>
      <w:tr w:rsidR="004B4A9E" w:rsidRPr="0040757A" w14:paraId="3F837629" w14:textId="77777777" w:rsidTr="00752E22">
        <w:trPr>
          <w:jc w:val="center"/>
          <w:ins w:id="2558"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9480049" w14:textId="77777777" w:rsidR="004B4A9E" w:rsidRPr="00E640BB" w:rsidRDefault="004B4A9E">
            <w:pPr>
              <w:jc w:val="center"/>
              <w:rPr>
                <w:ins w:id="2559" w:author="Greg" w:date="2018-12-08T11:37:00Z"/>
                <w:rFonts w:asciiTheme="minorHAnsi" w:hAnsiTheme="minorHAnsi" w:cstheme="minorHAnsi"/>
                <w:b/>
                <w:color w:val="FFFFFF" w:themeColor="background1"/>
                <w:rPrChange w:id="2560" w:author="Greg Hutchins" w:date="2018-12-09T14:58:00Z">
                  <w:rPr>
                    <w:ins w:id="2561" w:author="Greg" w:date="2018-12-08T11:37:00Z"/>
                    <w:b/>
                    <w:color w:val="FFFFFF" w:themeColor="background1"/>
                    <w:sz w:val="24"/>
                  </w:rPr>
                </w:rPrChange>
              </w:rPr>
            </w:pPr>
            <w:ins w:id="2562" w:author="Greg" w:date="2018-12-08T11:37:00Z">
              <w:r w:rsidRPr="00E640BB">
                <w:rPr>
                  <w:rFonts w:cstheme="minorHAnsi"/>
                  <w:b/>
                  <w:color w:val="FFFFFF" w:themeColor="background1"/>
                  <w:rPrChange w:id="2563" w:author="Greg Hutchins" w:date="2018-12-09T14:58:00Z">
                    <w:rPr>
                      <w:b/>
                      <w:color w:val="FFFFFF" w:themeColor="background1"/>
                      <w:sz w:val="24"/>
                    </w:rPr>
                  </w:rPrChange>
                </w:rPr>
                <w:t>PV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A3FCFFB" w14:textId="77777777" w:rsidR="004B4A9E" w:rsidRPr="00E640BB" w:rsidRDefault="004B4A9E">
            <w:pPr>
              <w:jc w:val="center"/>
              <w:rPr>
                <w:ins w:id="2564" w:author="Greg" w:date="2018-12-08T11:37:00Z"/>
                <w:rFonts w:asciiTheme="minorHAnsi" w:hAnsiTheme="minorHAnsi" w:cstheme="minorHAnsi"/>
                <w:b/>
                <w:color w:val="FFFFFF" w:themeColor="background1"/>
                <w:rPrChange w:id="2565" w:author="Greg Hutchins" w:date="2018-12-09T14:58:00Z">
                  <w:rPr>
                    <w:ins w:id="2566" w:author="Greg" w:date="2018-12-08T11:37:00Z"/>
                    <w:b/>
                    <w:color w:val="FFFFFF" w:themeColor="background1"/>
                    <w:sz w:val="24"/>
                  </w:rPr>
                </w:rPrChange>
              </w:rPr>
            </w:pPr>
            <w:ins w:id="2567" w:author="Greg" w:date="2018-12-08T11:37:00Z">
              <w:r w:rsidRPr="00E640BB">
                <w:rPr>
                  <w:rFonts w:cstheme="minorHAnsi"/>
                  <w:b/>
                  <w:color w:val="FFFFFF" w:themeColor="background1"/>
                  <w:rPrChange w:id="2568" w:author="Greg Hutchins" w:date="2018-12-09T14:58:00Z">
                    <w:rPr>
                      <w:b/>
                      <w:color w:val="FFFFFF" w:themeColor="background1"/>
                      <w:sz w:val="24"/>
                    </w:rPr>
                  </w:rPrChange>
                </w:rPr>
                <w:t>EV</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D1A9365" w14:textId="77777777" w:rsidR="004B4A9E" w:rsidRPr="00E640BB" w:rsidRDefault="004B4A9E">
            <w:pPr>
              <w:jc w:val="center"/>
              <w:rPr>
                <w:ins w:id="2569" w:author="Greg" w:date="2018-12-08T11:37:00Z"/>
                <w:rFonts w:asciiTheme="minorHAnsi" w:hAnsiTheme="minorHAnsi" w:cstheme="minorHAnsi"/>
                <w:b/>
                <w:color w:val="FFFFFF" w:themeColor="background1"/>
                <w:rPrChange w:id="2570" w:author="Greg Hutchins" w:date="2018-12-09T14:58:00Z">
                  <w:rPr>
                    <w:ins w:id="2571" w:author="Greg" w:date="2018-12-08T11:37:00Z"/>
                    <w:b/>
                    <w:color w:val="FFFFFF" w:themeColor="background1"/>
                    <w:sz w:val="24"/>
                  </w:rPr>
                </w:rPrChange>
              </w:rPr>
            </w:pPr>
            <w:ins w:id="2572" w:author="Greg" w:date="2018-12-08T11:37:00Z">
              <w:r w:rsidRPr="00E640BB">
                <w:rPr>
                  <w:rFonts w:cstheme="minorHAnsi"/>
                  <w:b/>
                  <w:color w:val="FFFFFF" w:themeColor="background1"/>
                  <w:rPrChange w:id="2573" w:author="Greg Hutchins" w:date="2018-12-09T14:58:00Z">
                    <w:rPr>
                      <w:b/>
                      <w:color w:val="FFFFFF" w:themeColor="background1"/>
                      <w:sz w:val="24"/>
                    </w:rPr>
                  </w:rPrChange>
                </w:rPr>
                <w:t>AC</w:t>
              </w:r>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3F9560E9" w14:textId="77777777" w:rsidR="004B4A9E" w:rsidRPr="00E640BB" w:rsidRDefault="004B4A9E">
            <w:pPr>
              <w:jc w:val="center"/>
              <w:rPr>
                <w:ins w:id="2574" w:author="Greg" w:date="2018-12-08T11:37:00Z"/>
                <w:rFonts w:asciiTheme="minorHAnsi" w:hAnsiTheme="minorHAnsi" w:cstheme="minorHAnsi"/>
                <w:b/>
                <w:color w:val="FFFFFF" w:themeColor="background1"/>
                <w:rPrChange w:id="2575" w:author="Greg Hutchins" w:date="2018-12-09T14:58:00Z">
                  <w:rPr>
                    <w:ins w:id="2576" w:author="Greg" w:date="2018-12-08T11:37:00Z"/>
                    <w:b/>
                    <w:color w:val="FFFFFF" w:themeColor="background1"/>
                    <w:sz w:val="24"/>
                  </w:rPr>
                </w:rPrChange>
              </w:rPr>
            </w:pPr>
            <w:ins w:id="2577" w:author="Greg" w:date="2018-12-08T11:37:00Z">
              <w:r w:rsidRPr="00E640BB">
                <w:rPr>
                  <w:rFonts w:cstheme="minorHAnsi"/>
                  <w:b/>
                  <w:color w:val="FFFFFF" w:themeColor="background1"/>
                  <w:rPrChange w:id="2578" w:author="Greg Hutchins" w:date="2018-12-09T14:58:00Z">
                    <w:rPr>
                      <w:b/>
                      <w:color w:val="FFFFFF" w:themeColor="background1"/>
                      <w:sz w:val="24"/>
                    </w:rPr>
                  </w:rPrChange>
                </w:rPr>
                <w:t>SV in days</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0B38E9A" w14:textId="77777777" w:rsidR="004B4A9E" w:rsidRPr="00E640BB" w:rsidRDefault="004B4A9E">
            <w:pPr>
              <w:jc w:val="center"/>
              <w:rPr>
                <w:ins w:id="2579" w:author="Greg" w:date="2018-12-08T11:37:00Z"/>
                <w:rFonts w:asciiTheme="minorHAnsi" w:hAnsiTheme="minorHAnsi" w:cstheme="minorHAnsi"/>
                <w:b/>
                <w:color w:val="FFFFFF" w:themeColor="background1"/>
                <w:rPrChange w:id="2580" w:author="Greg Hutchins" w:date="2018-12-09T14:58:00Z">
                  <w:rPr>
                    <w:ins w:id="2581" w:author="Greg" w:date="2018-12-08T11:37:00Z"/>
                    <w:b/>
                    <w:color w:val="FFFFFF" w:themeColor="background1"/>
                    <w:sz w:val="24"/>
                  </w:rPr>
                </w:rPrChange>
              </w:rPr>
            </w:pPr>
            <w:ins w:id="2582" w:author="Greg" w:date="2018-12-08T11:37:00Z">
              <w:r w:rsidRPr="00E640BB">
                <w:rPr>
                  <w:rFonts w:cstheme="minorHAnsi"/>
                  <w:b/>
                  <w:color w:val="FFFFFF" w:themeColor="background1"/>
                  <w:rPrChange w:id="2583" w:author="Greg Hutchins" w:date="2018-12-09T14:58:00Z">
                    <w:rPr>
                      <w:b/>
                      <w:color w:val="FFFFFF" w:themeColor="background1"/>
                      <w:sz w:val="24"/>
                    </w:rPr>
                  </w:rPrChange>
                </w:rPr>
                <w:t>CV</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372A07B" w14:textId="77777777" w:rsidR="004B4A9E" w:rsidRPr="00E640BB" w:rsidRDefault="004B4A9E">
            <w:pPr>
              <w:jc w:val="center"/>
              <w:rPr>
                <w:ins w:id="2584" w:author="Greg" w:date="2018-12-08T11:37:00Z"/>
                <w:rFonts w:asciiTheme="minorHAnsi" w:hAnsiTheme="minorHAnsi" w:cstheme="minorHAnsi"/>
                <w:b/>
                <w:color w:val="FFFFFF" w:themeColor="background1"/>
                <w:rPrChange w:id="2585" w:author="Greg Hutchins" w:date="2018-12-09T14:58:00Z">
                  <w:rPr>
                    <w:ins w:id="2586" w:author="Greg" w:date="2018-12-08T11:37:00Z"/>
                    <w:b/>
                    <w:color w:val="FFFFFF" w:themeColor="background1"/>
                    <w:sz w:val="24"/>
                  </w:rPr>
                </w:rPrChange>
              </w:rPr>
            </w:pPr>
            <w:ins w:id="2587" w:author="Greg" w:date="2018-12-08T11:37:00Z">
              <w:r w:rsidRPr="00E640BB">
                <w:rPr>
                  <w:rFonts w:cstheme="minorHAnsi"/>
                  <w:b/>
                  <w:color w:val="FFFFFF" w:themeColor="background1"/>
                  <w:rPrChange w:id="2588" w:author="Greg Hutchins" w:date="2018-12-09T14:58:00Z">
                    <w:rPr>
                      <w:b/>
                      <w:color w:val="FFFFFF" w:themeColor="background1"/>
                      <w:sz w:val="24"/>
                    </w:rPr>
                  </w:rPrChange>
                </w:rPr>
                <w:t>BAC</w:t>
              </w:r>
            </w:ins>
          </w:p>
        </w:tc>
      </w:tr>
      <w:tr w:rsidR="004B4A9E" w:rsidRPr="0040757A" w14:paraId="331E0A67" w14:textId="77777777" w:rsidTr="00752E22">
        <w:trPr>
          <w:jc w:val="center"/>
          <w:ins w:id="2589" w:author="Greg" w:date="2018-12-08T11:37:00Z"/>
        </w:trPr>
        <w:tc>
          <w:tcPr>
            <w:tcW w:w="1558" w:type="dxa"/>
            <w:tcBorders>
              <w:top w:val="single" w:sz="4" w:space="0" w:color="auto"/>
              <w:left w:val="single" w:sz="4" w:space="0" w:color="auto"/>
              <w:bottom w:val="single" w:sz="4" w:space="0" w:color="auto"/>
              <w:right w:val="single" w:sz="4" w:space="0" w:color="auto"/>
            </w:tcBorders>
          </w:tcPr>
          <w:p w14:paraId="3158D6D1" w14:textId="77777777" w:rsidR="004B4A9E" w:rsidRPr="00E640BB" w:rsidRDefault="004B4A9E">
            <w:pPr>
              <w:jc w:val="center"/>
              <w:rPr>
                <w:ins w:id="2590" w:author="Greg" w:date="2018-12-08T11:37:00Z"/>
                <w:rFonts w:asciiTheme="minorHAnsi" w:hAnsiTheme="minorHAnsi" w:cstheme="minorHAnsi"/>
                <w:b/>
                <w:rPrChange w:id="2591" w:author="Greg Hutchins" w:date="2018-12-09T14:58:00Z">
                  <w:rPr>
                    <w:ins w:id="2592" w:author="Greg" w:date="2018-12-08T11:37:00Z"/>
                    <w:b/>
                    <w:sz w:val="24"/>
                  </w:rPr>
                </w:rPrChange>
              </w:rPr>
            </w:pPr>
            <w:ins w:id="2593" w:author="Greg" w:date="2018-12-08T11:37:00Z">
              <w:r w:rsidRPr="00E640BB">
                <w:rPr>
                  <w:rFonts w:cstheme="minorHAnsi"/>
                  <w:b/>
                  <w:rPrChange w:id="2594" w:author="Greg Hutchins" w:date="2018-12-09T14:58:00Z">
                    <w:rPr>
                      <w:b/>
                      <w:sz w:val="24"/>
                    </w:rPr>
                  </w:rPrChange>
                </w:rPr>
                <w:t>$598,320.00</w:t>
              </w:r>
            </w:ins>
          </w:p>
        </w:tc>
        <w:tc>
          <w:tcPr>
            <w:tcW w:w="1558" w:type="dxa"/>
            <w:tcBorders>
              <w:top w:val="single" w:sz="4" w:space="0" w:color="auto"/>
              <w:left w:val="single" w:sz="4" w:space="0" w:color="auto"/>
              <w:bottom w:val="single" w:sz="4" w:space="0" w:color="auto"/>
              <w:right w:val="single" w:sz="4" w:space="0" w:color="auto"/>
            </w:tcBorders>
          </w:tcPr>
          <w:p w14:paraId="3835D430" w14:textId="77777777" w:rsidR="004B4A9E" w:rsidRPr="00E640BB" w:rsidRDefault="004B4A9E">
            <w:pPr>
              <w:jc w:val="center"/>
              <w:rPr>
                <w:ins w:id="2595" w:author="Greg" w:date="2018-12-08T11:37:00Z"/>
                <w:rFonts w:asciiTheme="minorHAnsi" w:hAnsiTheme="minorHAnsi" w:cstheme="minorHAnsi"/>
                <w:b/>
                <w:rPrChange w:id="2596" w:author="Greg Hutchins" w:date="2018-12-09T14:58:00Z">
                  <w:rPr>
                    <w:ins w:id="2597" w:author="Greg" w:date="2018-12-08T11:37:00Z"/>
                    <w:b/>
                    <w:sz w:val="24"/>
                  </w:rPr>
                </w:rPrChange>
              </w:rPr>
            </w:pPr>
            <w:ins w:id="2598" w:author="Greg" w:date="2018-12-08T11:37:00Z">
              <w:r w:rsidRPr="00E640BB">
                <w:rPr>
                  <w:rFonts w:cstheme="minorHAnsi"/>
                  <w:b/>
                  <w:rPrChange w:id="2599" w:author="Greg Hutchins" w:date="2018-12-09T14:58:00Z">
                    <w:rPr>
                      <w:b/>
                      <w:sz w:val="24"/>
                    </w:rPr>
                  </w:rPrChange>
                </w:rPr>
                <w:t>$608,400.00</w:t>
              </w:r>
            </w:ins>
          </w:p>
        </w:tc>
        <w:tc>
          <w:tcPr>
            <w:tcW w:w="1558" w:type="dxa"/>
            <w:tcBorders>
              <w:top w:val="single" w:sz="4" w:space="0" w:color="auto"/>
              <w:left w:val="single" w:sz="4" w:space="0" w:color="auto"/>
              <w:bottom w:val="single" w:sz="4" w:space="0" w:color="auto"/>
              <w:right w:val="single" w:sz="4" w:space="0" w:color="auto"/>
            </w:tcBorders>
          </w:tcPr>
          <w:p w14:paraId="0419FB20" w14:textId="77777777" w:rsidR="004B4A9E" w:rsidRPr="00E640BB" w:rsidRDefault="004B4A9E">
            <w:pPr>
              <w:jc w:val="center"/>
              <w:rPr>
                <w:ins w:id="2600" w:author="Greg" w:date="2018-12-08T11:37:00Z"/>
                <w:rFonts w:asciiTheme="minorHAnsi" w:hAnsiTheme="minorHAnsi" w:cstheme="minorHAnsi"/>
                <w:b/>
                <w:rPrChange w:id="2601" w:author="Greg Hutchins" w:date="2018-12-09T14:58:00Z">
                  <w:rPr>
                    <w:ins w:id="2602" w:author="Greg" w:date="2018-12-08T11:37:00Z"/>
                    <w:b/>
                    <w:sz w:val="24"/>
                  </w:rPr>
                </w:rPrChange>
              </w:rPr>
            </w:pPr>
            <w:ins w:id="2603" w:author="Greg" w:date="2018-12-08T11:37:00Z">
              <w:r w:rsidRPr="00E640BB">
                <w:rPr>
                  <w:rFonts w:cstheme="minorHAnsi"/>
                  <w:b/>
                  <w:rPrChange w:id="2604" w:author="Greg Hutchins" w:date="2018-12-09T14:58:00Z">
                    <w:rPr>
                      <w:b/>
                      <w:sz w:val="24"/>
                    </w:rPr>
                  </w:rPrChange>
                </w:rPr>
                <w:t>$627,760.00</w:t>
              </w:r>
            </w:ins>
          </w:p>
        </w:tc>
        <w:tc>
          <w:tcPr>
            <w:tcW w:w="1558" w:type="dxa"/>
            <w:tcBorders>
              <w:top w:val="single" w:sz="4" w:space="0" w:color="auto"/>
              <w:left w:val="single" w:sz="4" w:space="0" w:color="auto"/>
              <w:bottom w:val="single" w:sz="4" w:space="0" w:color="auto"/>
              <w:right w:val="single" w:sz="4" w:space="0" w:color="auto"/>
            </w:tcBorders>
          </w:tcPr>
          <w:p w14:paraId="73C3AB40" w14:textId="77777777" w:rsidR="004B4A9E" w:rsidRPr="00E640BB" w:rsidRDefault="004B4A9E">
            <w:pPr>
              <w:jc w:val="center"/>
              <w:rPr>
                <w:ins w:id="2605" w:author="Greg" w:date="2018-12-08T11:37:00Z"/>
                <w:rFonts w:asciiTheme="minorHAnsi" w:hAnsiTheme="minorHAnsi" w:cstheme="minorHAnsi"/>
                <w:b/>
                <w:rPrChange w:id="2606" w:author="Greg Hutchins" w:date="2018-12-09T14:58:00Z">
                  <w:rPr>
                    <w:ins w:id="2607" w:author="Greg" w:date="2018-12-08T11:37:00Z"/>
                    <w:b/>
                    <w:sz w:val="24"/>
                  </w:rPr>
                </w:rPrChange>
              </w:rPr>
            </w:pPr>
            <w:ins w:id="2608" w:author="Greg" w:date="2018-12-08T11:37:00Z">
              <w:r w:rsidRPr="00E640BB">
                <w:rPr>
                  <w:rFonts w:cstheme="minorHAnsi"/>
                  <w:b/>
                  <w:rPrChange w:id="2609" w:author="Greg Hutchins" w:date="2018-12-09T14:58:00Z">
                    <w:rPr>
                      <w:b/>
                      <w:sz w:val="24"/>
                    </w:rPr>
                  </w:rPrChange>
                </w:rPr>
                <w:t>9</w:t>
              </w:r>
            </w:ins>
          </w:p>
        </w:tc>
        <w:tc>
          <w:tcPr>
            <w:tcW w:w="1559" w:type="dxa"/>
            <w:tcBorders>
              <w:top w:val="single" w:sz="4" w:space="0" w:color="auto"/>
              <w:left w:val="single" w:sz="4" w:space="0" w:color="auto"/>
              <w:bottom w:val="single" w:sz="4" w:space="0" w:color="auto"/>
              <w:right w:val="single" w:sz="4" w:space="0" w:color="auto"/>
            </w:tcBorders>
          </w:tcPr>
          <w:p w14:paraId="348DB208" w14:textId="77777777" w:rsidR="004B4A9E" w:rsidRPr="00E640BB" w:rsidRDefault="004B4A9E">
            <w:pPr>
              <w:jc w:val="center"/>
              <w:rPr>
                <w:ins w:id="2610" w:author="Greg" w:date="2018-12-08T11:37:00Z"/>
                <w:rFonts w:asciiTheme="minorHAnsi" w:hAnsiTheme="minorHAnsi" w:cstheme="minorHAnsi"/>
                <w:b/>
                <w:rPrChange w:id="2611" w:author="Greg Hutchins" w:date="2018-12-09T14:58:00Z">
                  <w:rPr>
                    <w:ins w:id="2612" w:author="Greg" w:date="2018-12-08T11:37:00Z"/>
                    <w:b/>
                    <w:sz w:val="24"/>
                  </w:rPr>
                </w:rPrChange>
              </w:rPr>
            </w:pPr>
            <w:ins w:id="2613" w:author="Greg" w:date="2018-12-08T11:37:00Z">
              <w:r w:rsidRPr="00E640BB">
                <w:rPr>
                  <w:rFonts w:cstheme="minorHAnsi"/>
                  <w:b/>
                  <w:rPrChange w:id="2614" w:author="Greg Hutchins" w:date="2018-12-09T14:58:00Z">
                    <w:rPr>
                      <w:b/>
                      <w:sz w:val="24"/>
                    </w:rPr>
                  </w:rPrChange>
                </w:rPr>
                <w:t>($ 19,360.00)</w:t>
              </w:r>
            </w:ins>
          </w:p>
        </w:tc>
        <w:tc>
          <w:tcPr>
            <w:tcW w:w="1559" w:type="dxa"/>
            <w:tcBorders>
              <w:top w:val="single" w:sz="4" w:space="0" w:color="auto"/>
              <w:left w:val="single" w:sz="4" w:space="0" w:color="auto"/>
              <w:bottom w:val="single" w:sz="4" w:space="0" w:color="auto"/>
              <w:right w:val="single" w:sz="4" w:space="0" w:color="auto"/>
            </w:tcBorders>
          </w:tcPr>
          <w:p w14:paraId="3AF3B971" w14:textId="77777777" w:rsidR="004B4A9E" w:rsidRPr="00E640BB" w:rsidRDefault="004B4A9E">
            <w:pPr>
              <w:jc w:val="center"/>
              <w:rPr>
                <w:ins w:id="2615" w:author="Greg" w:date="2018-12-08T11:37:00Z"/>
                <w:rFonts w:asciiTheme="minorHAnsi" w:hAnsiTheme="minorHAnsi" w:cstheme="minorHAnsi"/>
                <w:b/>
                <w:rPrChange w:id="2616" w:author="Greg Hutchins" w:date="2018-12-09T14:58:00Z">
                  <w:rPr>
                    <w:ins w:id="2617" w:author="Greg" w:date="2018-12-08T11:37:00Z"/>
                    <w:b/>
                    <w:sz w:val="24"/>
                  </w:rPr>
                </w:rPrChange>
              </w:rPr>
            </w:pPr>
            <w:ins w:id="2618" w:author="Greg" w:date="2018-12-08T11:37:00Z">
              <w:r w:rsidRPr="00E640BB">
                <w:rPr>
                  <w:rFonts w:cstheme="minorHAnsi"/>
                  <w:b/>
                  <w:rPrChange w:id="2619" w:author="Greg Hutchins" w:date="2018-12-09T14:58:00Z">
                    <w:rPr>
                      <w:b/>
                      <w:sz w:val="24"/>
                    </w:rPr>
                  </w:rPrChange>
                </w:rPr>
                <w:t>$1080,150.00</w:t>
              </w:r>
            </w:ins>
          </w:p>
        </w:tc>
      </w:tr>
      <w:tr w:rsidR="004B4A9E" w:rsidRPr="0040757A" w14:paraId="3D457B78" w14:textId="77777777" w:rsidTr="00752E22">
        <w:trPr>
          <w:jc w:val="center"/>
          <w:ins w:id="2620" w:author="Greg" w:date="2018-12-08T11:37:00Z"/>
        </w:trPr>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2281EFE8" w14:textId="77777777" w:rsidR="004B4A9E" w:rsidRPr="00E640BB" w:rsidRDefault="004B4A9E">
            <w:pPr>
              <w:jc w:val="center"/>
              <w:rPr>
                <w:ins w:id="2621" w:author="Greg" w:date="2018-12-08T11:37:00Z"/>
                <w:rFonts w:asciiTheme="minorHAnsi" w:hAnsiTheme="minorHAnsi" w:cstheme="minorHAnsi"/>
                <w:b/>
                <w:color w:val="FFFFFF" w:themeColor="background1"/>
                <w:rPrChange w:id="2622" w:author="Greg Hutchins" w:date="2018-12-09T14:58:00Z">
                  <w:rPr>
                    <w:ins w:id="2623" w:author="Greg" w:date="2018-12-08T11:37:00Z"/>
                    <w:b/>
                    <w:color w:val="FFFFFF" w:themeColor="background1"/>
                    <w:sz w:val="24"/>
                  </w:rPr>
                </w:rPrChange>
              </w:rPr>
            </w:pPr>
            <w:proofErr w:type="spellStart"/>
            <w:ins w:id="2624" w:author="Greg" w:date="2018-12-08T11:37:00Z">
              <w:r w:rsidRPr="00E640BB">
                <w:rPr>
                  <w:rFonts w:cstheme="minorHAnsi"/>
                  <w:b/>
                  <w:color w:val="FFFFFF" w:themeColor="background1"/>
                  <w:rPrChange w:id="2625" w:author="Greg Hutchins" w:date="2018-12-09T14:58:00Z">
                    <w:rPr>
                      <w:b/>
                      <w:color w:val="FFFFFF" w:themeColor="background1"/>
                      <w:sz w:val="24"/>
                    </w:rPr>
                  </w:rPrChange>
                </w:rPr>
                <w:t>ETC</w:t>
              </w:r>
              <w:r w:rsidRPr="00E640BB">
                <w:rPr>
                  <w:rFonts w:cstheme="minorHAnsi"/>
                  <w:b/>
                  <w:color w:val="FFFFFF" w:themeColor="background1"/>
                  <w:vertAlign w:val="subscript"/>
                  <w:rPrChange w:id="2626"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DDD4CA1" w14:textId="77777777" w:rsidR="004B4A9E" w:rsidRPr="00E640BB" w:rsidRDefault="004B4A9E">
            <w:pPr>
              <w:jc w:val="center"/>
              <w:rPr>
                <w:ins w:id="2627" w:author="Greg" w:date="2018-12-08T11:37:00Z"/>
                <w:rFonts w:asciiTheme="minorHAnsi" w:hAnsiTheme="minorHAnsi" w:cstheme="minorHAnsi"/>
                <w:b/>
                <w:color w:val="FFFFFF" w:themeColor="background1"/>
                <w:rPrChange w:id="2628" w:author="Greg Hutchins" w:date="2018-12-09T14:58:00Z">
                  <w:rPr>
                    <w:ins w:id="2629" w:author="Greg" w:date="2018-12-08T11:37:00Z"/>
                    <w:b/>
                    <w:color w:val="FFFFFF" w:themeColor="background1"/>
                    <w:sz w:val="24"/>
                  </w:rPr>
                </w:rPrChange>
              </w:rPr>
            </w:pPr>
            <w:proofErr w:type="spellStart"/>
            <w:ins w:id="2630" w:author="Greg" w:date="2018-12-08T11:37:00Z">
              <w:r w:rsidRPr="00E640BB">
                <w:rPr>
                  <w:rFonts w:cstheme="minorHAnsi"/>
                  <w:b/>
                  <w:color w:val="FFFFFF" w:themeColor="background1"/>
                  <w:rPrChange w:id="2631" w:author="Greg Hutchins" w:date="2018-12-09T14:58:00Z">
                    <w:rPr>
                      <w:b/>
                      <w:color w:val="FFFFFF" w:themeColor="background1"/>
                      <w:sz w:val="24"/>
                    </w:rPr>
                  </w:rPrChange>
                </w:rPr>
                <w:t>EAC</w:t>
              </w:r>
              <w:r w:rsidRPr="00E640BB">
                <w:rPr>
                  <w:rFonts w:cstheme="minorHAnsi"/>
                  <w:b/>
                  <w:color w:val="FFFFFF" w:themeColor="background1"/>
                  <w:vertAlign w:val="subscript"/>
                  <w:rPrChange w:id="2632"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DD1A2EA" w14:textId="77777777" w:rsidR="004B4A9E" w:rsidRPr="00E640BB" w:rsidRDefault="004B4A9E">
            <w:pPr>
              <w:jc w:val="center"/>
              <w:rPr>
                <w:ins w:id="2633" w:author="Greg" w:date="2018-12-08T11:37:00Z"/>
                <w:rFonts w:asciiTheme="minorHAnsi" w:hAnsiTheme="minorHAnsi" w:cstheme="minorHAnsi"/>
                <w:b/>
                <w:color w:val="FFFFFF" w:themeColor="background1"/>
                <w:rPrChange w:id="2634" w:author="Greg Hutchins" w:date="2018-12-09T14:58:00Z">
                  <w:rPr>
                    <w:ins w:id="2635" w:author="Greg" w:date="2018-12-08T11:37:00Z"/>
                    <w:b/>
                    <w:color w:val="FFFFFF" w:themeColor="background1"/>
                    <w:sz w:val="24"/>
                  </w:rPr>
                </w:rPrChange>
              </w:rPr>
            </w:pPr>
            <w:proofErr w:type="spellStart"/>
            <w:ins w:id="2636" w:author="Greg" w:date="2018-12-08T11:37:00Z">
              <w:r w:rsidRPr="00E640BB">
                <w:rPr>
                  <w:rFonts w:cstheme="minorHAnsi"/>
                  <w:b/>
                  <w:color w:val="FFFFFF" w:themeColor="background1"/>
                  <w:rPrChange w:id="2637" w:author="Greg Hutchins" w:date="2018-12-09T14:58:00Z">
                    <w:rPr>
                      <w:b/>
                      <w:color w:val="FFFFFF" w:themeColor="background1"/>
                      <w:sz w:val="24"/>
                    </w:rPr>
                  </w:rPrChange>
                </w:rPr>
                <w:t>VAC</w:t>
              </w:r>
              <w:r w:rsidRPr="00E640BB">
                <w:rPr>
                  <w:rFonts w:cstheme="minorHAnsi"/>
                  <w:b/>
                  <w:color w:val="FFFFFF" w:themeColor="background1"/>
                  <w:vertAlign w:val="subscript"/>
                  <w:rPrChange w:id="2638" w:author="Greg Hutchins" w:date="2018-12-09T14:58:00Z">
                    <w:rPr>
                      <w:b/>
                      <w:color w:val="FFFFFF" w:themeColor="background1"/>
                      <w:sz w:val="24"/>
                      <w:vertAlign w:val="subscript"/>
                    </w:rPr>
                  </w:rPrChange>
                </w:rPr>
                <w:t>f</w:t>
              </w:r>
              <w:proofErr w:type="spellEnd"/>
            </w:ins>
          </w:p>
        </w:tc>
        <w:tc>
          <w:tcPr>
            <w:tcW w:w="1558"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4E63D089" w14:textId="77777777" w:rsidR="004B4A9E" w:rsidRPr="00E640BB" w:rsidRDefault="004B4A9E">
            <w:pPr>
              <w:jc w:val="center"/>
              <w:rPr>
                <w:ins w:id="2639" w:author="Greg" w:date="2018-12-08T11:37:00Z"/>
                <w:rFonts w:asciiTheme="minorHAnsi" w:hAnsiTheme="minorHAnsi" w:cstheme="minorHAnsi"/>
                <w:b/>
                <w:color w:val="FFFFFF" w:themeColor="background1"/>
                <w:rPrChange w:id="2640" w:author="Greg Hutchins" w:date="2018-12-09T14:58:00Z">
                  <w:rPr>
                    <w:ins w:id="2641" w:author="Greg" w:date="2018-12-08T11:37:00Z"/>
                    <w:b/>
                    <w:color w:val="FFFFFF" w:themeColor="background1"/>
                    <w:sz w:val="24"/>
                  </w:rPr>
                </w:rPrChange>
              </w:rPr>
            </w:pPr>
            <w:ins w:id="2642" w:author="Greg" w:date="2018-12-08T11:37:00Z">
              <w:r w:rsidRPr="00E640BB">
                <w:rPr>
                  <w:rFonts w:cstheme="minorHAnsi"/>
                  <w:b/>
                  <w:color w:val="FFFFFF" w:themeColor="background1"/>
                  <w:rPrChange w:id="2643" w:author="Greg Hutchins" w:date="2018-12-09T14:58:00Z">
                    <w:rPr>
                      <w:b/>
                      <w:color w:val="FFFFFF" w:themeColor="background1"/>
                      <w:sz w:val="24"/>
                    </w:rPr>
                  </w:rPrChange>
                </w:rPr>
                <w:t>CPI</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6643F654" w14:textId="77777777" w:rsidR="004B4A9E" w:rsidRPr="00E640BB" w:rsidRDefault="004B4A9E">
            <w:pPr>
              <w:jc w:val="center"/>
              <w:rPr>
                <w:ins w:id="2644" w:author="Greg" w:date="2018-12-08T11:37:00Z"/>
                <w:rFonts w:asciiTheme="minorHAnsi" w:hAnsiTheme="minorHAnsi" w:cstheme="minorHAnsi"/>
                <w:b/>
                <w:color w:val="FFFFFF" w:themeColor="background1"/>
                <w:rPrChange w:id="2645" w:author="Greg Hutchins" w:date="2018-12-09T14:58:00Z">
                  <w:rPr>
                    <w:ins w:id="2646" w:author="Greg" w:date="2018-12-08T11:37:00Z"/>
                    <w:b/>
                    <w:color w:val="FFFFFF" w:themeColor="background1"/>
                    <w:sz w:val="24"/>
                  </w:rPr>
                </w:rPrChange>
              </w:rPr>
            </w:pPr>
            <w:ins w:id="2647" w:author="Greg" w:date="2018-12-08T11:37:00Z">
              <w:r w:rsidRPr="00E640BB">
                <w:rPr>
                  <w:rFonts w:cstheme="minorHAnsi"/>
                  <w:b/>
                  <w:color w:val="FFFFFF" w:themeColor="background1"/>
                  <w:rPrChange w:id="2648" w:author="Greg Hutchins" w:date="2018-12-09T14:58:00Z">
                    <w:rPr>
                      <w:b/>
                      <w:color w:val="FFFFFF" w:themeColor="background1"/>
                      <w:sz w:val="24"/>
                    </w:rPr>
                  </w:rPrChange>
                </w:rPr>
                <w:t xml:space="preserve">PCIB </w:t>
              </w:r>
            </w:ins>
          </w:p>
        </w:tc>
        <w:tc>
          <w:tcPr>
            <w:tcW w:w="1559" w:type="dxa"/>
            <w:tcBorders>
              <w:top w:val="single" w:sz="4" w:space="0" w:color="auto"/>
              <w:left w:val="single" w:sz="4" w:space="0" w:color="auto"/>
              <w:bottom w:val="single" w:sz="4" w:space="0" w:color="auto"/>
              <w:right w:val="single" w:sz="4" w:space="0" w:color="auto"/>
            </w:tcBorders>
            <w:shd w:val="clear" w:color="auto" w:fill="4472C4" w:themeFill="accent1"/>
            <w:hideMark/>
          </w:tcPr>
          <w:p w14:paraId="584DD732" w14:textId="77777777" w:rsidR="004B4A9E" w:rsidRPr="00E640BB" w:rsidRDefault="004B4A9E">
            <w:pPr>
              <w:jc w:val="center"/>
              <w:rPr>
                <w:ins w:id="2649" w:author="Greg" w:date="2018-12-08T11:37:00Z"/>
                <w:rFonts w:asciiTheme="minorHAnsi" w:hAnsiTheme="minorHAnsi" w:cstheme="minorHAnsi"/>
                <w:b/>
                <w:color w:val="FFFFFF" w:themeColor="background1"/>
                <w:rPrChange w:id="2650" w:author="Greg Hutchins" w:date="2018-12-09T14:58:00Z">
                  <w:rPr>
                    <w:ins w:id="2651" w:author="Greg" w:date="2018-12-08T11:37:00Z"/>
                    <w:b/>
                    <w:color w:val="FFFFFF" w:themeColor="background1"/>
                    <w:sz w:val="24"/>
                  </w:rPr>
                </w:rPrChange>
              </w:rPr>
            </w:pPr>
            <w:ins w:id="2652" w:author="Greg" w:date="2018-12-08T11:37:00Z">
              <w:r w:rsidRPr="00E640BB">
                <w:rPr>
                  <w:rFonts w:cstheme="minorHAnsi"/>
                  <w:b/>
                  <w:color w:val="FFFFFF" w:themeColor="background1"/>
                  <w:rPrChange w:id="2653" w:author="Greg Hutchins" w:date="2018-12-09T14:58:00Z">
                    <w:rPr>
                      <w:b/>
                      <w:color w:val="FFFFFF" w:themeColor="background1"/>
                      <w:sz w:val="24"/>
                    </w:rPr>
                  </w:rPrChange>
                </w:rPr>
                <w:t>MRI</w:t>
              </w:r>
            </w:ins>
          </w:p>
        </w:tc>
      </w:tr>
      <w:tr w:rsidR="004B4A9E" w:rsidRPr="0040757A" w14:paraId="1A8E1FBF" w14:textId="77777777" w:rsidTr="00752E22">
        <w:trPr>
          <w:jc w:val="center"/>
          <w:ins w:id="2654" w:author="Greg" w:date="2018-12-08T11:37:00Z"/>
        </w:trPr>
        <w:tc>
          <w:tcPr>
            <w:tcW w:w="1558" w:type="dxa"/>
            <w:tcBorders>
              <w:top w:val="single" w:sz="4" w:space="0" w:color="auto"/>
              <w:left w:val="single" w:sz="4" w:space="0" w:color="auto"/>
              <w:bottom w:val="single" w:sz="4" w:space="0" w:color="auto"/>
              <w:right w:val="single" w:sz="4" w:space="0" w:color="auto"/>
            </w:tcBorders>
          </w:tcPr>
          <w:p w14:paraId="2D9E906C" w14:textId="77777777" w:rsidR="004B4A9E" w:rsidRPr="00E640BB" w:rsidRDefault="004B4A9E">
            <w:pPr>
              <w:jc w:val="center"/>
              <w:rPr>
                <w:ins w:id="2655" w:author="Greg" w:date="2018-12-08T11:37:00Z"/>
                <w:rFonts w:asciiTheme="minorHAnsi" w:hAnsiTheme="minorHAnsi" w:cstheme="minorHAnsi"/>
                <w:b/>
                <w:rPrChange w:id="2656" w:author="Greg Hutchins" w:date="2018-12-09T14:58:00Z">
                  <w:rPr>
                    <w:ins w:id="2657" w:author="Greg" w:date="2018-12-08T11:37:00Z"/>
                    <w:b/>
                    <w:sz w:val="24"/>
                  </w:rPr>
                </w:rPrChange>
              </w:rPr>
            </w:pPr>
            <w:ins w:id="2658" w:author="Greg" w:date="2018-12-08T11:37:00Z">
              <w:r w:rsidRPr="00E640BB">
                <w:rPr>
                  <w:rFonts w:cstheme="minorHAnsi"/>
                  <w:b/>
                  <w:rPrChange w:id="2659" w:author="Greg Hutchins" w:date="2018-12-09T14:58:00Z">
                    <w:rPr>
                      <w:b/>
                      <w:sz w:val="24"/>
                    </w:rPr>
                  </w:rPrChange>
                </w:rPr>
                <w:t>$486,761.64</w:t>
              </w:r>
            </w:ins>
          </w:p>
        </w:tc>
        <w:tc>
          <w:tcPr>
            <w:tcW w:w="1558" w:type="dxa"/>
            <w:tcBorders>
              <w:top w:val="single" w:sz="4" w:space="0" w:color="auto"/>
              <w:left w:val="single" w:sz="4" w:space="0" w:color="auto"/>
              <w:bottom w:val="single" w:sz="4" w:space="0" w:color="auto"/>
              <w:right w:val="single" w:sz="4" w:space="0" w:color="auto"/>
            </w:tcBorders>
          </w:tcPr>
          <w:p w14:paraId="3717534E" w14:textId="77777777" w:rsidR="004B4A9E" w:rsidRPr="00E640BB" w:rsidRDefault="004B4A9E">
            <w:pPr>
              <w:jc w:val="center"/>
              <w:rPr>
                <w:ins w:id="2660" w:author="Greg" w:date="2018-12-08T11:37:00Z"/>
                <w:rFonts w:asciiTheme="minorHAnsi" w:hAnsiTheme="minorHAnsi" w:cstheme="minorHAnsi"/>
                <w:b/>
                <w:rPrChange w:id="2661" w:author="Greg Hutchins" w:date="2018-12-09T14:58:00Z">
                  <w:rPr>
                    <w:ins w:id="2662" w:author="Greg" w:date="2018-12-08T11:37:00Z"/>
                    <w:b/>
                    <w:sz w:val="24"/>
                  </w:rPr>
                </w:rPrChange>
              </w:rPr>
            </w:pPr>
            <w:ins w:id="2663" w:author="Greg" w:date="2018-12-08T11:37:00Z">
              <w:r w:rsidRPr="00E640BB">
                <w:rPr>
                  <w:rFonts w:cstheme="minorHAnsi"/>
                  <w:b/>
                  <w:rPrChange w:id="2664" w:author="Greg Hutchins" w:date="2018-12-09T14:58:00Z">
                    <w:rPr>
                      <w:b/>
                      <w:sz w:val="24"/>
                    </w:rPr>
                  </w:rPrChange>
                </w:rPr>
                <w:t>$1,114,521.64</w:t>
              </w:r>
            </w:ins>
          </w:p>
        </w:tc>
        <w:tc>
          <w:tcPr>
            <w:tcW w:w="1558" w:type="dxa"/>
            <w:tcBorders>
              <w:top w:val="single" w:sz="4" w:space="0" w:color="auto"/>
              <w:left w:val="single" w:sz="4" w:space="0" w:color="auto"/>
              <w:bottom w:val="single" w:sz="4" w:space="0" w:color="auto"/>
              <w:right w:val="single" w:sz="4" w:space="0" w:color="auto"/>
            </w:tcBorders>
          </w:tcPr>
          <w:p w14:paraId="14E3A989" w14:textId="77777777" w:rsidR="004B4A9E" w:rsidRPr="00E640BB" w:rsidRDefault="004B4A9E">
            <w:pPr>
              <w:jc w:val="center"/>
              <w:rPr>
                <w:ins w:id="2665" w:author="Greg" w:date="2018-12-08T11:37:00Z"/>
                <w:rFonts w:asciiTheme="minorHAnsi" w:hAnsiTheme="minorHAnsi" w:cstheme="minorHAnsi"/>
                <w:b/>
                <w:rPrChange w:id="2666" w:author="Greg Hutchins" w:date="2018-12-09T14:58:00Z">
                  <w:rPr>
                    <w:ins w:id="2667" w:author="Greg" w:date="2018-12-08T11:37:00Z"/>
                    <w:b/>
                    <w:sz w:val="24"/>
                  </w:rPr>
                </w:rPrChange>
              </w:rPr>
            </w:pPr>
            <w:ins w:id="2668" w:author="Greg" w:date="2018-12-08T11:37:00Z">
              <w:r w:rsidRPr="00E640BB">
                <w:rPr>
                  <w:rFonts w:cstheme="minorHAnsi"/>
                  <w:b/>
                  <w:rPrChange w:id="2669" w:author="Greg Hutchins" w:date="2018-12-09T14:58:00Z">
                    <w:rPr>
                      <w:b/>
                      <w:sz w:val="24"/>
                    </w:rPr>
                  </w:rPrChange>
                </w:rPr>
                <w:t>($34,376.64)</w:t>
              </w:r>
            </w:ins>
          </w:p>
        </w:tc>
        <w:tc>
          <w:tcPr>
            <w:tcW w:w="1558" w:type="dxa"/>
            <w:tcBorders>
              <w:top w:val="single" w:sz="4" w:space="0" w:color="auto"/>
              <w:left w:val="single" w:sz="4" w:space="0" w:color="auto"/>
              <w:bottom w:val="single" w:sz="4" w:space="0" w:color="auto"/>
              <w:right w:val="single" w:sz="4" w:space="0" w:color="auto"/>
            </w:tcBorders>
          </w:tcPr>
          <w:p w14:paraId="7CEBAA35" w14:textId="77777777" w:rsidR="004B4A9E" w:rsidRPr="00E640BB" w:rsidRDefault="004B4A9E">
            <w:pPr>
              <w:jc w:val="center"/>
              <w:rPr>
                <w:ins w:id="2670" w:author="Greg" w:date="2018-12-08T11:37:00Z"/>
                <w:rFonts w:asciiTheme="minorHAnsi" w:hAnsiTheme="minorHAnsi" w:cstheme="minorHAnsi"/>
                <w:b/>
                <w:rPrChange w:id="2671" w:author="Greg Hutchins" w:date="2018-12-09T14:58:00Z">
                  <w:rPr>
                    <w:ins w:id="2672" w:author="Greg" w:date="2018-12-08T11:37:00Z"/>
                    <w:b/>
                    <w:sz w:val="24"/>
                  </w:rPr>
                </w:rPrChange>
              </w:rPr>
            </w:pPr>
            <w:ins w:id="2673" w:author="Greg" w:date="2018-12-08T11:37:00Z">
              <w:r w:rsidRPr="00E640BB">
                <w:rPr>
                  <w:rFonts w:cstheme="minorHAnsi"/>
                  <w:b/>
                  <w:rPrChange w:id="2674" w:author="Greg Hutchins" w:date="2018-12-09T14:58:00Z">
                    <w:rPr>
                      <w:b/>
                      <w:sz w:val="24"/>
                    </w:rPr>
                  </w:rPrChange>
                </w:rPr>
                <w:t>0.97</w:t>
              </w:r>
            </w:ins>
          </w:p>
        </w:tc>
        <w:tc>
          <w:tcPr>
            <w:tcW w:w="1559" w:type="dxa"/>
            <w:tcBorders>
              <w:top w:val="single" w:sz="4" w:space="0" w:color="auto"/>
              <w:left w:val="single" w:sz="4" w:space="0" w:color="auto"/>
              <w:bottom w:val="single" w:sz="4" w:space="0" w:color="auto"/>
              <w:right w:val="single" w:sz="4" w:space="0" w:color="auto"/>
            </w:tcBorders>
          </w:tcPr>
          <w:p w14:paraId="77EDB15B" w14:textId="77777777" w:rsidR="004B4A9E" w:rsidRPr="00E640BB" w:rsidRDefault="004B4A9E">
            <w:pPr>
              <w:jc w:val="center"/>
              <w:rPr>
                <w:ins w:id="2675" w:author="Greg" w:date="2018-12-08T11:37:00Z"/>
                <w:rFonts w:asciiTheme="minorHAnsi" w:hAnsiTheme="minorHAnsi" w:cstheme="minorHAnsi"/>
                <w:b/>
                <w:rPrChange w:id="2676" w:author="Greg Hutchins" w:date="2018-12-09T14:58:00Z">
                  <w:rPr>
                    <w:ins w:id="2677" w:author="Greg" w:date="2018-12-08T11:37:00Z"/>
                    <w:b/>
                    <w:sz w:val="24"/>
                  </w:rPr>
                </w:rPrChange>
              </w:rPr>
            </w:pPr>
            <w:ins w:id="2678" w:author="Greg" w:date="2018-12-08T11:37:00Z">
              <w:r w:rsidRPr="00E640BB">
                <w:rPr>
                  <w:rFonts w:cstheme="minorHAnsi"/>
                  <w:b/>
                  <w:rPrChange w:id="2679" w:author="Greg Hutchins" w:date="2018-12-09T14:58:00Z">
                    <w:rPr>
                      <w:b/>
                      <w:sz w:val="24"/>
                    </w:rPr>
                  </w:rPrChange>
                </w:rPr>
                <w:t>0.97</w:t>
              </w:r>
            </w:ins>
          </w:p>
        </w:tc>
        <w:tc>
          <w:tcPr>
            <w:tcW w:w="1559" w:type="dxa"/>
            <w:tcBorders>
              <w:top w:val="single" w:sz="4" w:space="0" w:color="auto"/>
              <w:left w:val="single" w:sz="4" w:space="0" w:color="auto"/>
              <w:bottom w:val="single" w:sz="4" w:space="0" w:color="auto"/>
              <w:right w:val="single" w:sz="4" w:space="0" w:color="auto"/>
            </w:tcBorders>
          </w:tcPr>
          <w:p w14:paraId="74B9E4DE" w14:textId="77777777" w:rsidR="004B4A9E" w:rsidRPr="00E640BB" w:rsidRDefault="004B4A9E">
            <w:pPr>
              <w:jc w:val="center"/>
              <w:rPr>
                <w:ins w:id="2680" w:author="Greg" w:date="2018-12-08T11:37:00Z"/>
                <w:rFonts w:asciiTheme="minorHAnsi" w:hAnsiTheme="minorHAnsi" w:cstheme="minorHAnsi"/>
                <w:b/>
                <w:rPrChange w:id="2681" w:author="Greg Hutchins" w:date="2018-12-09T14:58:00Z">
                  <w:rPr>
                    <w:ins w:id="2682" w:author="Greg" w:date="2018-12-08T11:37:00Z"/>
                    <w:b/>
                    <w:sz w:val="24"/>
                  </w:rPr>
                </w:rPrChange>
              </w:rPr>
            </w:pPr>
            <w:ins w:id="2683" w:author="Greg" w:date="2018-12-08T11:37:00Z">
              <w:r w:rsidRPr="00E640BB">
                <w:rPr>
                  <w:rFonts w:cstheme="minorHAnsi"/>
                  <w:b/>
                  <w:rPrChange w:id="2684" w:author="Greg Hutchins" w:date="2018-12-09T14:58:00Z">
                    <w:rPr>
                      <w:b/>
                      <w:sz w:val="24"/>
                    </w:rPr>
                  </w:rPrChange>
                </w:rPr>
                <w:t>(0.22)</w:t>
              </w:r>
            </w:ins>
          </w:p>
        </w:tc>
      </w:tr>
    </w:tbl>
    <w:p w14:paraId="5964A90B" w14:textId="77777777" w:rsidR="004B4A9E" w:rsidRPr="0040757A" w:rsidRDefault="004B4A9E">
      <w:pPr>
        <w:spacing w:after="0" w:line="240" w:lineRule="auto"/>
        <w:rPr>
          <w:ins w:id="2685" w:author="Greg" w:date="2018-12-08T11:37:00Z"/>
          <w:rFonts w:cstheme="minorHAnsi"/>
          <w:rPrChange w:id="2686" w:author="Greg" w:date="2018-12-08T12:09:00Z">
            <w:rPr>
              <w:ins w:id="2687" w:author="Greg" w:date="2018-12-08T11:37:00Z"/>
              <w:rFonts w:ascii="Calibri" w:hAnsi="Calibri" w:cs="AngsanaUPC"/>
              <w:sz w:val="24"/>
              <w:szCs w:val="32"/>
            </w:rPr>
          </w:rPrChange>
        </w:rPr>
        <w:pPrChange w:id="2688" w:author="Greg" w:date="2018-12-08T11:54:00Z">
          <w:pPr/>
        </w:pPrChange>
      </w:pPr>
    </w:p>
    <w:p w14:paraId="2FBF4468" w14:textId="77777777" w:rsidR="004B4A9E" w:rsidRPr="0040757A" w:rsidRDefault="004B4A9E">
      <w:pPr>
        <w:spacing w:after="0" w:line="240" w:lineRule="auto"/>
        <w:rPr>
          <w:ins w:id="2689" w:author="Greg" w:date="2018-12-08T11:37:00Z"/>
          <w:rFonts w:cstheme="minorHAnsi"/>
          <w:rPrChange w:id="2690" w:author="Greg" w:date="2018-12-08T12:09:00Z">
            <w:rPr>
              <w:ins w:id="2691" w:author="Greg" w:date="2018-12-08T11:37:00Z"/>
              <w:rFonts w:ascii="Calibri" w:hAnsi="Calibri" w:cs="AngsanaUPC"/>
              <w:sz w:val="24"/>
              <w:szCs w:val="32"/>
            </w:rPr>
          </w:rPrChange>
        </w:rPr>
        <w:pPrChange w:id="2692" w:author="Greg" w:date="2018-12-08T11:54:00Z">
          <w:pPr/>
        </w:pPrChange>
      </w:pPr>
      <w:ins w:id="2693" w:author="Greg" w:date="2018-12-08T11:37:00Z">
        <w:r w:rsidRPr="0040757A">
          <w:rPr>
            <w:rFonts w:cstheme="minorHAnsi"/>
            <w:rPrChange w:id="2694" w:author="Greg" w:date="2018-12-08T12:09:00Z">
              <w:rPr>
                <w:rFonts w:ascii="Calibri" w:hAnsi="Calibri" w:cs="AngsanaUPC"/>
                <w:sz w:val="24"/>
                <w:szCs w:val="32"/>
              </w:rPr>
            </w:rPrChange>
          </w:rPr>
          <w:t>Summary</w:t>
        </w:r>
      </w:ins>
    </w:p>
    <w:p w14:paraId="3D2345B6" w14:textId="77777777" w:rsidR="00AE5544" w:rsidRPr="0040757A" w:rsidRDefault="00AE5544" w:rsidP="00222CBB">
      <w:pPr>
        <w:spacing w:after="0" w:line="240" w:lineRule="auto"/>
        <w:rPr>
          <w:ins w:id="2695" w:author="Greg" w:date="2018-12-08T11:57:00Z"/>
          <w:rFonts w:cstheme="minorHAnsi"/>
          <w:rPrChange w:id="2696" w:author="Greg" w:date="2018-12-08T12:09:00Z">
            <w:rPr>
              <w:ins w:id="2697" w:author="Greg" w:date="2018-12-08T11:57:00Z"/>
              <w:rFonts w:ascii="Calibri" w:hAnsi="Calibri" w:cs="AngsanaUPC"/>
              <w:sz w:val="24"/>
              <w:szCs w:val="32"/>
            </w:rPr>
          </w:rPrChange>
        </w:rPr>
      </w:pPr>
    </w:p>
    <w:p w14:paraId="57B004D3" w14:textId="027D9C19" w:rsidR="004B4A9E" w:rsidRPr="0040757A" w:rsidRDefault="004B4A9E">
      <w:pPr>
        <w:spacing w:after="0" w:line="240" w:lineRule="auto"/>
        <w:rPr>
          <w:ins w:id="2698" w:author="Greg" w:date="2018-12-08T11:37:00Z"/>
          <w:rFonts w:cstheme="minorHAnsi"/>
          <w:rPrChange w:id="2699" w:author="Greg" w:date="2018-12-08T12:09:00Z">
            <w:rPr>
              <w:ins w:id="2700" w:author="Greg" w:date="2018-12-08T11:37:00Z"/>
              <w:rFonts w:ascii="Calibri" w:hAnsi="Calibri" w:cs="AngsanaUPC"/>
              <w:sz w:val="24"/>
              <w:szCs w:val="32"/>
            </w:rPr>
          </w:rPrChange>
        </w:rPr>
        <w:pPrChange w:id="2701" w:author="Greg" w:date="2018-12-08T11:54:00Z">
          <w:pPr/>
        </w:pPrChange>
      </w:pPr>
      <w:ins w:id="2702" w:author="Greg" w:date="2018-12-08T11:37:00Z">
        <w:r w:rsidRPr="0040757A">
          <w:rPr>
            <w:rFonts w:cstheme="minorHAnsi"/>
            <w:rPrChange w:id="2703" w:author="Greg" w:date="2018-12-08T12:09:00Z">
              <w:rPr>
                <w:rFonts w:ascii="Calibri" w:hAnsi="Calibri" w:cs="AngsanaUPC"/>
                <w:sz w:val="24"/>
                <w:szCs w:val="32"/>
              </w:rPr>
            </w:rPrChange>
          </w:rPr>
          <w:t xml:space="preserve">In third quarter, the cost variance has reached to ($19,360.00) and is ahead of schedule by 9 days. CPI has remained the same that is 0.97 indicating that project is over budget. </w:t>
        </w:r>
      </w:ins>
    </w:p>
    <w:p w14:paraId="76689EE5" w14:textId="77777777" w:rsidR="0040757A" w:rsidRDefault="0040757A" w:rsidP="00222CBB">
      <w:pPr>
        <w:spacing w:after="0" w:line="240" w:lineRule="auto"/>
        <w:rPr>
          <w:ins w:id="2704" w:author="Greg" w:date="2018-12-08T12:13:00Z"/>
          <w:rFonts w:cstheme="minorHAnsi"/>
        </w:rPr>
      </w:pPr>
    </w:p>
    <w:p w14:paraId="5D01E6A6" w14:textId="5CB08197" w:rsidR="004B4A9E" w:rsidRDefault="004B4A9E" w:rsidP="00222CBB">
      <w:pPr>
        <w:spacing w:after="0" w:line="240" w:lineRule="auto"/>
        <w:rPr>
          <w:ins w:id="2705" w:author="Greg" w:date="2018-12-08T12:37:00Z"/>
          <w:rFonts w:cstheme="minorHAnsi"/>
        </w:rPr>
      </w:pPr>
      <w:ins w:id="2706" w:author="Greg" w:date="2018-12-08T11:37:00Z">
        <w:r w:rsidRPr="0040757A">
          <w:rPr>
            <w:rFonts w:cstheme="minorHAnsi"/>
            <w:rPrChange w:id="2707" w:author="Greg" w:date="2018-12-08T12:09:00Z">
              <w:rPr>
                <w:rFonts w:ascii="Calibri" w:hAnsi="Calibri" w:cs="AngsanaUPC"/>
                <w:sz w:val="24"/>
                <w:szCs w:val="32"/>
              </w:rPr>
            </w:rPrChange>
          </w:rPr>
          <w:t>Forecasting:</w:t>
        </w:r>
      </w:ins>
      <w:ins w:id="2708" w:author="Greg" w:date="2018-12-08T12:14:00Z">
        <w:r w:rsidR="0040757A">
          <w:rPr>
            <w:rFonts w:cstheme="minorHAnsi"/>
          </w:rPr>
          <w:t xml:space="preserve"> </w:t>
        </w:r>
      </w:ins>
      <w:ins w:id="2709" w:author="Greg" w:date="2018-12-08T11:37:00Z">
        <w:r w:rsidRPr="0040757A">
          <w:rPr>
            <w:rFonts w:cstheme="minorHAnsi"/>
            <w:rPrChange w:id="2710" w:author="Greg" w:date="2018-12-08T12:09:00Z">
              <w:rPr>
                <w:rFonts w:ascii="Calibri" w:hAnsi="Calibri" w:cs="AngsanaUPC"/>
                <w:sz w:val="24"/>
                <w:szCs w:val="32"/>
              </w:rPr>
            </w:rPrChange>
          </w:rPr>
          <w:t>Project in quarter 3 is over budget by $ 34,376.64. TCPI of the project in quarter 3 is 1.04 indicating a need of better performance for the remaining part of project to stay within budget and schedule.</w:t>
        </w:r>
      </w:ins>
    </w:p>
    <w:p w14:paraId="7A685A04" w14:textId="10523554" w:rsidR="00A17692" w:rsidRDefault="00A17692" w:rsidP="00222CBB">
      <w:pPr>
        <w:spacing w:after="0" w:line="240" w:lineRule="auto"/>
        <w:rPr>
          <w:ins w:id="2711" w:author="Greg" w:date="2018-12-08T12:37:00Z"/>
          <w:rFonts w:cstheme="minorHAnsi"/>
        </w:rPr>
      </w:pPr>
    </w:p>
    <w:p w14:paraId="44B0983C" w14:textId="700B1F44" w:rsidR="00A17692" w:rsidRPr="00821277" w:rsidRDefault="00A17692" w:rsidP="00A17692">
      <w:pPr>
        <w:spacing w:after="0" w:line="240" w:lineRule="auto"/>
        <w:rPr>
          <w:ins w:id="2712" w:author="Greg" w:date="2018-12-08T12:37:00Z"/>
          <w:rFonts w:cstheme="minorHAnsi"/>
        </w:rPr>
      </w:pPr>
      <w:ins w:id="2713" w:author="Greg" w:date="2018-12-08T12:37:00Z">
        <w:r>
          <w:rPr>
            <w:rFonts w:cstheme="minorHAnsi"/>
          </w:rPr>
          <w:t xml:space="preserve">To view the Gantt Tracking </w:t>
        </w:r>
      </w:ins>
      <w:ins w:id="2714" w:author="Greg Hutchins" w:date="2018-12-09T14:57:00Z">
        <w:r w:rsidR="00E640BB">
          <w:rPr>
            <w:rFonts w:cstheme="minorHAnsi"/>
          </w:rPr>
          <w:t>table</w:t>
        </w:r>
      </w:ins>
      <w:ins w:id="2715" w:author="Greg" w:date="2018-12-08T12:37:00Z">
        <w:del w:id="2716" w:author="Greg Hutchins" w:date="2018-12-09T14:57:00Z">
          <w:r w:rsidDel="00E640BB">
            <w:rPr>
              <w:rFonts w:cstheme="minorHAnsi"/>
            </w:rPr>
            <w:delText>chart</w:delText>
          </w:r>
        </w:del>
        <w:r>
          <w:rPr>
            <w:rFonts w:cstheme="minorHAnsi"/>
          </w:rPr>
          <w:t xml:space="preserve"> for this quarter please see </w:t>
        </w:r>
        <w:r w:rsidRPr="00821277">
          <w:rPr>
            <w:rFonts w:cstheme="minorHAnsi"/>
            <w:rPrChange w:id="2717" w:author="Greg Hutchins" w:date="2018-12-09T16:02:00Z">
              <w:rPr>
                <w:rFonts w:cstheme="minorHAnsi"/>
                <w:b/>
              </w:rPr>
            </w:rPrChange>
          </w:rPr>
          <w:t xml:space="preserve">Appendix </w:t>
        </w:r>
      </w:ins>
      <w:r w:rsidR="00B10AD4">
        <w:rPr>
          <w:rFonts w:cstheme="minorHAnsi"/>
        </w:rPr>
        <w:t>J</w:t>
      </w:r>
      <w:ins w:id="2718" w:author="Greg" w:date="2018-12-08T12:37:00Z">
        <w:r w:rsidRPr="00821277">
          <w:rPr>
            <w:rFonts w:cstheme="minorHAnsi"/>
          </w:rPr>
          <w:t>.</w:t>
        </w:r>
      </w:ins>
    </w:p>
    <w:p w14:paraId="0E3AF8BF" w14:textId="0765720F" w:rsidR="00AE5544" w:rsidRPr="0040757A" w:rsidRDefault="00AE5544" w:rsidP="00222CBB">
      <w:pPr>
        <w:spacing w:after="0" w:line="240" w:lineRule="auto"/>
        <w:rPr>
          <w:ins w:id="2719" w:author="Greg" w:date="2018-12-08T11:57:00Z"/>
          <w:rFonts w:cstheme="minorHAnsi"/>
          <w:rPrChange w:id="2720" w:author="Greg" w:date="2018-12-08T12:09:00Z">
            <w:rPr>
              <w:ins w:id="2721" w:author="Greg" w:date="2018-12-08T11:57:00Z"/>
              <w:rFonts w:ascii="Calibri" w:hAnsi="Calibri" w:cs="AngsanaUPC"/>
              <w:sz w:val="24"/>
              <w:szCs w:val="32"/>
            </w:rPr>
          </w:rPrChange>
        </w:rPr>
      </w:pPr>
    </w:p>
    <w:p w14:paraId="181F4F3D" w14:textId="03FCC2DF" w:rsidR="0040757A" w:rsidRPr="0040757A" w:rsidRDefault="0040757A">
      <w:pPr>
        <w:pStyle w:val="Heading2"/>
        <w:rPr>
          <w:ins w:id="2722" w:author="Greg" w:date="2018-12-08T12:14:00Z"/>
          <w:rPrChange w:id="2723" w:author="Greg" w:date="2018-12-08T12:14:00Z">
            <w:rPr>
              <w:ins w:id="2724" w:author="Greg" w:date="2018-12-08T12:14:00Z"/>
              <w:rFonts w:cstheme="minorHAnsi"/>
            </w:rPr>
          </w:rPrChange>
        </w:rPr>
        <w:pPrChange w:id="2725" w:author="Greg Hutchins" w:date="2018-12-09T15:00:00Z">
          <w:pPr>
            <w:spacing w:after="0" w:line="240" w:lineRule="auto"/>
          </w:pPr>
        </w:pPrChange>
      </w:pPr>
      <w:bookmarkStart w:id="2726" w:name="_Toc532136430"/>
      <w:ins w:id="2727" w:author="Greg" w:date="2018-12-08T12:13:00Z">
        <w:r w:rsidRPr="0040757A">
          <w:rPr>
            <w:rPrChange w:id="2728" w:author="Greg" w:date="2018-12-08T12:14:00Z">
              <w:rPr>
                <w:rFonts w:cstheme="minorHAnsi"/>
              </w:rPr>
            </w:rPrChange>
          </w:rPr>
          <w:t>Q</w:t>
        </w:r>
      </w:ins>
      <w:ins w:id="2729" w:author="Greg" w:date="2018-12-08T12:14:00Z">
        <w:r w:rsidRPr="0040757A">
          <w:rPr>
            <w:rPrChange w:id="2730" w:author="Greg" w:date="2018-12-08T12:14:00Z">
              <w:rPr>
                <w:rFonts w:cstheme="minorHAnsi"/>
              </w:rPr>
            </w:rPrChange>
          </w:rPr>
          <w:t>uarter 4:</w:t>
        </w:r>
        <w:bookmarkEnd w:id="2726"/>
      </w:ins>
    </w:p>
    <w:p w14:paraId="54718E4D" w14:textId="77777777" w:rsidR="0040757A" w:rsidRDefault="0040757A" w:rsidP="00222CBB">
      <w:pPr>
        <w:spacing w:after="0" w:line="240" w:lineRule="auto"/>
        <w:rPr>
          <w:ins w:id="2731" w:author="Greg" w:date="2018-12-08T12:13:00Z"/>
          <w:rFonts w:cstheme="minorHAnsi"/>
        </w:rPr>
      </w:pPr>
    </w:p>
    <w:p w14:paraId="636A0D61" w14:textId="31E1E21F" w:rsidR="00AE5544" w:rsidRPr="0040757A" w:rsidRDefault="0040757A">
      <w:pPr>
        <w:spacing w:after="0" w:line="240" w:lineRule="auto"/>
        <w:rPr>
          <w:ins w:id="2732" w:author="Greg" w:date="2018-12-08T11:37:00Z"/>
          <w:rFonts w:cstheme="minorHAnsi"/>
          <w:b/>
          <w:rPrChange w:id="2733" w:author="Greg" w:date="2018-12-08T12:14:00Z">
            <w:rPr>
              <w:ins w:id="2734" w:author="Greg" w:date="2018-12-08T11:37:00Z"/>
              <w:rFonts w:ascii="Calibri" w:hAnsi="Calibri" w:cs="AngsanaUPC"/>
              <w:sz w:val="24"/>
              <w:szCs w:val="32"/>
            </w:rPr>
          </w:rPrChange>
        </w:rPr>
        <w:pPrChange w:id="2735" w:author="Greg" w:date="2018-12-08T11:54:00Z">
          <w:pPr/>
        </w:pPrChange>
      </w:pPr>
      <w:ins w:id="2736" w:author="Greg" w:date="2018-12-08T12:14:00Z">
        <w:r w:rsidRPr="0040757A">
          <w:rPr>
            <w:rFonts w:cstheme="minorHAnsi"/>
            <w:b/>
            <w:rPrChange w:id="2737" w:author="Greg" w:date="2018-12-08T12:14:00Z">
              <w:rPr>
                <w:rFonts w:cstheme="minorHAnsi"/>
              </w:rPr>
            </w:rPrChange>
          </w:rPr>
          <w:t>Earned Value Summary</w:t>
        </w:r>
      </w:ins>
      <w:ins w:id="2738" w:author="Greg" w:date="2018-12-08T11:57:00Z">
        <w:r w:rsidR="00AE5544" w:rsidRPr="0040757A">
          <w:rPr>
            <w:rFonts w:cstheme="minorHAnsi"/>
            <w:b/>
            <w:rPrChange w:id="2739" w:author="Greg" w:date="2018-12-08T12:14:00Z">
              <w:rPr>
                <w:rFonts w:ascii="Calibri" w:hAnsi="Calibri" w:cs="AngsanaUPC"/>
                <w:sz w:val="24"/>
                <w:szCs w:val="32"/>
              </w:rPr>
            </w:rPrChange>
          </w:rPr>
          <w:t>:</w:t>
        </w:r>
      </w:ins>
    </w:p>
    <w:tbl>
      <w:tblPr>
        <w:tblW w:w="9282" w:type="dxa"/>
        <w:tblInd w:w="-10" w:type="dxa"/>
        <w:tblLook w:val="04A0" w:firstRow="1" w:lastRow="0" w:firstColumn="1" w:lastColumn="0" w:noHBand="0" w:noVBand="1"/>
        <w:tblPrChange w:id="2740" w:author="Greg" w:date="2018-12-08T11:57:00Z">
          <w:tblPr>
            <w:tblW w:w="9200" w:type="dxa"/>
            <w:tblLook w:val="04A0" w:firstRow="1" w:lastRow="0" w:firstColumn="1" w:lastColumn="0" w:noHBand="0" w:noVBand="1"/>
          </w:tblPr>
        </w:tblPrChange>
      </w:tblPr>
      <w:tblGrid>
        <w:gridCol w:w="1540"/>
        <w:gridCol w:w="1540"/>
        <w:gridCol w:w="1361"/>
        <w:gridCol w:w="2020"/>
        <w:gridCol w:w="1361"/>
        <w:gridCol w:w="1460"/>
        <w:tblGridChange w:id="2741">
          <w:tblGrid>
            <w:gridCol w:w="1540"/>
            <w:gridCol w:w="1540"/>
            <w:gridCol w:w="1361"/>
            <w:gridCol w:w="2020"/>
            <w:gridCol w:w="1361"/>
            <w:gridCol w:w="1460"/>
          </w:tblGrid>
        </w:tblGridChange>
      </w:tblGrid>
      <w:tr w:rsidR="004B4A9E" w:rsidRPr="0040757A" w14:paraId="026318F4" w14:textId="77777777" w:rsidTr="00AE5544">
        <w:trPr>
          <w:trHeight w:val="320"/>
          <w:ins w:id="2742" w:author="Greg" w:date="2018-12-08T11:37:00Z"/>
          <w:trPrChange w:id="2743" w:author="Greg" w:date="2018-12-08T11:57:00Z">
            <w:trPr>
              <w:trHeight w:val="320"/>
            </w:trPr>
          </w:trPrChange>
        </w:trPr>
        <w:tc>
          <w:tcPr>
            <w:tcW w:w="1540" w:type="dxa"/>
            <w:tcBorders>
              <w:top w:val="single" w:sz="8" w:space="0" w:color="auto"/>
              <w:left w:val="single" w:sz="8" w:space="0" w:color="auto"/>
              <w:bottom w:val="single" w:sz="8" w:space="0" w:color="auto"/>
              <w:right w:val="single" w:sz="8" w:space="0" w:color="auto"/>
            </w:tcBorders>
            <w:shd w:val="clear" w:color="000000" w:fill="4472C4"/>
            <w:vAlign w:val="center"/>
            <w:hideMark/>
            <w:tcPrChange w:id="2744" w:author="Greg" w:date="2018-12-08T11:57:00Z">
              <w:tcPr>
                <w:tcW w:w="1540" w:type="dxa"/>
                <w:tcBorders>
                  <w:top w:val="single" w:sz="8" w:space="0" w:color="auto"/>
                  <w:left w:val="single" w:sz="8" w:space="0" w:color="auto"/>
                  <w:bottom w:val="single" w:sz="8" w:space="0" w:color="auto"/>
                  <w:right w:val="single" w:sz="8" w:space="0" w:color="auto"/>
                </w:tcBorders>
                <w:shd w:val="clear" w:color="000000" w:fill="4472C4"/>
                <w:vAlign w:val="center"/>
                <w:hideMark/>
              </w:tcPr>
            </w:tcPrChange>
          </w:tcPr>
          <w:p w14:paraId="3EA2EC81" w14:textId="77777777" w:rsidR="004B4A9E" w:rsidRPr="0040757A" w:rsidRDefault="004B4A9E">
            <w:pPr>
              <w:spacing w:after="0" w:line="240" w:lineRule="auto"/>
              <w:jc w:val="center"/>
              <w:rPr>
                <w:ins w:id="2745" w:author="Greg" w:date="2018-12-08T11:37:00Z"/>
                <w:rFonts w:eastAsia="Times New Roman" w:cstheme="minorHAnsi"/>
                <w:b/>
                <w:bCs/>
                <w:color w:val="FFFFFF"/>
                <w:rPrChange w:id="2746" w:author="Greg" w:date="2018-12-08T12:09:00Z">
                  <w:rPr>
                    <w:ins w:id="2747" w:author="Greg" w:date="2018-12-08T11:37:00Z"/>
                    <w:rFonts w:ascii="Calibri" w:eastAsia="Times New Roman" w:hAnsi="Calibri" w:cs="Calibri"/>
                    <w:b/>
                    <w:bCs/>
                    <w:color w:val="FFFFFF"/>
                    <w:sz w:val="24"/>
                    <w:szCs w:val="24"/>
                  </w:rPr>
                </w:rPrChange>
              </w:rPr>
            </w:pPr>
            <w:ins w:id="2748" w:author="Greg" w:date="2018-12-08T11:37:00Z">
              <w:r w:rsidRPr="0040757A">
                <w:rPr>
                  <w:rFonts w:eastAsia="Times New Roman" w:cstheme="minorHAnsi"/>
                  <w:b/>
                  <w:bCs/>
                  <w:color w:val="FFFFFF" w:themeColor="background1"/>
                  <w:rPrChange w:id="2749" w:author="Greg" w:date="2018-12-08T12:09:00Z">
                    <w:rPr>
                      <w:rFonts w:ascii="Calibri" w:eastAsia="Times New Roman" w:hAnsi="Calibri" w:cs="Calibri"/>
                      <w:b/>
                      <w:bCs/>
                      <w:color w:val="FFFFFF" w:themeColor="background1"/>
                      <w:sz w:val="24"/>
                    </w:rPr>
                  </w:rPrChange>
                </w:rPr>
                <w:t>PV</w:t>
              </w:r>
            </w:ins>
          </w:p>
        </w:tc>
        <w:tc>
          <w:tcPr>
            <w:tcW w:w="1540" w:type="dxa"/>
            <w:tcBorders>
              <w:top w:val="single" w:sz="8" w:space="0" w:color="auto"/>
              <w:left w:val="nil"/>
              <w:bottom w:val="single" w:sz="8" w:space="0" w:color="auto"/>
              <w:right w:val="single" w:sz="8" w:space="0" w:color="auto"/>
            </w:tcBorders>
            <w:shd w:val="clear" w:color="000000" w:fill="4472C4"/>
            <w:vAlign w:val="center"/>
            <w:hideMark/>
            <w:tcPrChange w:id="2750" w:author="Greg" w:date="2018-12-08T11:57:00Z">
              <w:tcPr>
                <w:tcW w:w="1540" w:type="dxa"/>
                <w:tcBorders>
                  <w:top w:val="single" w:sz="8" w:space="0" w:color="auto"/>
                  <w:left w:val="nil"/>
                  <w:bottom w:val="single" w:sz="8" w:space="0" w:color="auto"/>
                  <w:right w:val="single" w:sz="8" w:space="0" w:color="auto"/>
                </w:tcBorders>
                <w:shd w:val="clear" w:color="000000" w:fill="4472C4"/>
                <w:vAlign w:val="center"/>
                <w:hideMark/>
              </w:tcPr>
            </w:tcPrChange>
          </w:tcPr>
          <w:p w14:paraId="0B57F412" w14:textId="77777777" w:rsidR="004B4A9E" w:rsidRPr="0040757A" w:rsidRDefault="004B4A9E">
            <w:pPr>
              <w:spacing w:after="0" w:line="240" w:lineRule="auto"/>
              <w:jc w:val="center"/>
              <w:rPr>
                <w:ins w:id="2751" w:author="Greg" w:date="2018-12-08T11:37:00Z"/>
                <w:rFonts w:eastAsia="Times New Roman" w:cstheme="minorHAnsi"/>
                <w:b/>
                <w:bCs/>
                <w:color w:val="FFFFFF"/>
                <w:rPrChange w:id="2752" w:author="Greg" w:date="2018-12-08T12:09:00Z">
                  <w:rPr>
                    <w:ins w:id="2753" w:author="Greg" w:date="2018-12-08T11:37:00Z"/>
                    <w:rFonts w:ascii="Calibri" w:eastAsia="Times New Roman" w:hAnsi="Calibri" w:cs="Calibri"/>
                    <w:b/>
                    <w:bCs/>
                    <w:color w:val="FFFFFF"/>
                    <w:sz w:val="24"/>
                    <w:szCs w:val="24"/>
                  </w:rPr>
                </w:rPrChange>
              </w:rPr>
            </w:pPr>
            <w:ins w:id="2754" w:author="Greg" w:date="2018-12-08T11:37:00Z">
              <w:r w:rsidRPr="0040757A">
                <w:rPr>
                  <w:rFonts w:eastAsia="Times New Roman" w:cstheme="minorHAnsi"/>
                  <w:b/>
                  <w:bCs/>
                  <w:color w:val="FFFFFF" w:themeColor="background1"/>
                  <w:rPrChange w:id="2755" w:author="Greg" w:date="2018-12-08T12:09:00Z">
                    <w:rPr>
                      <w:rFonts w:ascii="Calibri" w:eastAsia="Times New Roman" w:hAnsi="Calibri" w:cs="Calibri"/>
                      <w:b/>
                      <w:bCs/>
                      <w:color w:val="FFFFFF" w:themeColor="background1"/>
                      <w:sz w:val="24"/>
                    </w:rPr>
                  </w:rPrChange>
                </w:rPr>
                <w:t>EV</w:t>
              </w:r>
            </w:ins>
          </w:p>
        </w:tc>
        <w:tc>
          <w:tcPr>
            <w:tcW w:w="1361" w:type="dxa"/>
            <w:tcBorders>
              <w:top w:val="single" w:sz="8" w:space="0" w:color="auto"/>
              <w:left w:val="nil"/>
              <w:bottom w:val="single" w:sz="8" w:space="0" w:color="auto"/>
              <w:right w:val="single" w:sz="8" w:space="0" w:color="auto"/>
            </w:tcBorders>
            <w:shd w:val="clear" w:color="000000" w:fill="4472C4"/>
            <w:vAlign w:val="center"/>
            <w:hideMark/>
            <w:tcPrChange w:id="2756" w:author="Greg" w:date="2018-12-08T11:57:00Z">
              <w:tcPr>
                <w:tcW w:w="1320" w:type="dxa"/>
                <w:tcBorders>
                  <w:top w:val="single" w:sz="8" w:space="0" w:color="auto"/>
                  <w:left w:val="nil"/>
                  <w:bottom w:val="single" w:sz="8" w:space="0" w:color="auto"/>
                  <w:right w:val="single" w:sz="8" w:space="0" w:color="auto"/>
                </w:tcBorders>
                <w:shd w:val="clear" w:color="000000" w:fill="4472C4"/>
                <w:vAlign w:val="center"/>
                <w:hideMark/>
              </w:tcPr>
            </w:tcPrChange>
          </w:tcPr>
          <w:p w14:paraId="483B1CE6" w14:textId="77777777" w:rsidR="004B4A9E" w:rsidRPr="0040757A" w:rsidRDefault="004B4A9E">
            <w:pPr>
              <w:spacing w:after="0" w:line="240" w:lineRule="auto"/>
              <w:jc w:val="center"/>
              <w:rPr>
                <w:ins w:id="2757" w:author="Greg" w:date="2018-12-08T11:37:00Z"/>
                <w:rFonts w:eastAsia="Times New Roman" w:cstheme="minorHAnsi"/>
                <w:b/>
                <w:bCs/>
                <w:color w:val="FFFFFF"/>
                <w:rPrChange w:id="2758" w:author="Greg" w:date="2018-12-08T12:09:00Z">
                  <w:rPr>
                    <w:ins w:id="2759" w:author="Greg" w:date="2018-12-08T11:37:00Z"/>
                    <w:rFonts w:ascii="Calibri" w:eastAsia="Times New Roman" w:hAnsi="Calibri" w:cs="Calibri"/>
                    <w:b/>
                    <w:bCs/>
                    <w:color w:val="FFFFFF"/>
                    <w:sz w:val="24"/>
                    <w:szCs w:val="24"/>
                  </w:rPr>
                </w:rPrChange>
              </w:rPr>
            </w:pPr>
            <w:ins w:id="2760" w:author="Greg" w:date="2018-12-08T11:37:00Z">
              <w:r w:rsidRPr="0040757A">
                <w:rPr>
                  <w:rFonts w:eastAsia="Times New Roman" w:cstheme="minorHAnsi"/>
                  <w:b/>
                  <w:bCs/>
                  <w:color w:val="FFFFFF" w:themeColor="background1"/>
                  <w:rPrChange w:id="2761" w:author="Greg" w:date="2018-12-08T12:09:00Z">
                    <w:rPr>
                      <w:rFonts w:ascii="Calibri" w:eastAsia="Times New Roman" w:hAnsi="Calibri" w:cs="Calibri"/>
                      <w:b/>
                      <w:bCs/>
                      <w:color w:val="FFFFFF" w:themeColor="background1"/>
                      <w:sz w:val="24"/>
                    </w:rPr>
                  </w:rPrChange>
                </w:rPr>
                <w:t>AC</w:t>
              </w:r>
            </w:ins>
          </w:p>
        </w:tc>
        <w:tc>
          <w:tcPr>
            <w:tcW w:w="2020" w:type="dxa"/>
            <w:tcBorders>
              <w:top w:val="single" w:sz="8" w:space="0" w:color="auto"/>
              <w:left w:val="nil"/>
              <w:bottom w:val="single" w:sz="8" w:space="0" w:color="auto"/>
              <w:right w:val="single" w:sz="8" w:space="0" w:color="auto"/>
            </w:tcBorders>
            <w:shd w:val="clear" w:color="000000" w:fill="4472C4"/>
            <w:vAlign w:val="center"/>
            <w:hideMark/>
            <w:tcPrChange w:id="2762" w:author="Greg" w:date="2018-12-08T11:57:00Z">
              <w:tcPr>
                <w:tcW w:w="2020" w:type="dxa"/>
                <w:tcBorders>
                  <w:top w:val="single" w:sz="8" w:space="0" w:color="auto"/>
                  <w:left w:val="nil"/>
                  <w:bottom w:val="single" w:sz="8" w:space="0" w:color="auto"/>
                  <w:right w:val="single" w:sz="8" w:space="0" w:color="auto"/>
                </w:tcBorders>
                <w:shd w:val="clear" w:color="000000" w:fill="4472C4"/>
                <w:vAlign w:val="center"/>
                <w:hideMark/>
              </w:tcPr>
            </w:tcPrChange>
          </w:tcPr>
          <w:p w14:paraId="1ED06C8A" w14:textId="77777777" w:rsidR="004B4A9E" w:rsidRPr="0040757A" w:rsidRDefault="004B4A9E">
            <w:pPr>
              <w:spacing w:after="0" w:line="240" w:lineRule="auto"/>
              <w:jc w:val="center"/>
              <w:rPr>
                <w:ins w:id="2763" w:author="Greg" w:date="2018-12-08T11:37:00Z"/>
                <w:rFonts w:eastAsia="Times New Roman" w:cstheme="minorHAnsi"/>
                <w:b/>
                <w:bCs/>
                <w:color w:val="FFFFFF"/>
                <w:rPrChange w:id="2764" w:author="Greg" w:date="2018-12-08T12:09:00Z">
                  <w:rPr>
                    <w:ins w:id="2765" w:author="Greg" w:date="2018-12-08T11:37:00Z"/>
                    <w:rFonts w:ascii="Calibri" w:eastAsia="Times New Roman" w:hAnsi="Calibri" w:cs="Calibri"/>
                    <w:b/>
                    <w:bCs/>
                    <w:color w:val="FFFFFF"/>
                    <w:sz w:val="24"/>
                    <w:szCs w:val="24"/>
                  </w:rPr>
                </w:rPrChange>
              </w:rPr>
            </w:pPr>
            <w:ins w:id="2766" w:author="Greg" w:date="2018-12-08T11:37:00Z">
              <w:r w:rsidRPr="0040757A">
                <w:rPr>
                  <w:rFonts w:eastAsia="Times New Roman" w:cstheme="minorHAnsi"/>
                  <w:b/>
                  <w:bCs/>
                  <w:color w:val="FFFFFF" w:themeColor="background1"/>
                  <w:rPrChange w:id="2767" w:author="Greg" w:date="2018-12-08T12:09:00Z">
                    <w:rPr>
                      <w:rFonts w:ascii="Calibri" w:eastAsia="Times New Roman" w:hAnsi="Calibri" w:cs="Calibri"/>
                      <w:b/>
                      <w:bCs/>
                      <w:color w:val="FFFFFF" w:themeColor="background1"/>
                      <w:sz w:val="24"/>
                    </w:rPr>
                  </w:rPrChange>
                </w:rPr>
                <w:t>SV in days</w:t>
              </w:r>
            </w:ins>
          </w:p>
        </w:tc>
        <w:tc>
          <w:tcPr>
            <w:tcW w:w="1361" w:type="dxa"/>
            <w:tcBorders>
              <w:top w:val="single" w:sz="8" w:space="0" w:color="auto"/>
              <w:left w:val="nil"/>
              <w:bottom w:val="single" w:sz="8" w:space="0" w:color="auto"/>
              <w:right w:val="single" w:sz="8" w:space="0" w:color="auto"/>
            </w:tcBorders>
            <w:shd w:val="clear" w:color="000000" w:fill="4472C4"/>
            <w:vAlign w:val="center"/>
            <w:hideMark/>
            <w:tcPrChange w:id="2768" w:author="Greg" w:date="2018-12-08T11:57:00Z">
              <w:tcPr>
                <w:tcW w:w="1320" w:type="dxa"/>
                <w:tcBorders>
                  <w:top w:val="single" w:sz="8" w:space="0" w:color="auto"/>
                  <w:left w:val="nil"/>
                  <w:bottom w:val="single" w:sz="8" w:space="0" w:color="auto"/>
                  <w:right w:val="single" w:sz="8" w:space="0" w:color="auto"/>
                </w:tcBorders>
                <w:shd w:val="clear" w:color="000000" w:fill="4472C4"/>
                <w:vAlign w:val="center"/>
                <w:hideMark/>
              </w:tcPr>
            </w:tcPrChange>
          </w:tcPr>
          <w:p w14:paraId="3CE09A76" w14:textId="77777777" w:rsidR="004B4A9E" w:rsidRPr="0040757A" w:rsidRDefault="004B4A9E">
            <w:pPr>
              <w:spacing w:after="0" w:line="240" w:lineRule="auto"/>
              <w:jc w:val="center"/>
              <w:rPr>
                <w:ins w:id="2769" w:author="Greg" w:date="2018-12-08T11:37:00Z"/>
                <w:rFonts w:eastAsia="Times New Roman" w:cstheme="minorHAnsi"/>
                <w:b/>
                <w:bCs/>
                <w:color w:val="FFFFFF"/>
                <w:rPrChange w:id="2770" w:author="Greg" w:date="2018-12-08T12:09:00Z">
                  <w:rPr>
                    <w:ins w:id="2771" w:author="Greg" w:date="2018-12-08T11:37:00Z"/>
                    <w:rFonts w:ascii="Calibri" w:eastAsia="Times New Roman" w:hAnsi="Calibri" w:cs="Calibri"/>
                    <w:b/>
                    <w:bCs/>
                    <w:color w:val="FFFFFF"/>
                    <w:sz w:val="24"/>
                    <w:szCs w:val="24"/>
                  </w:rPr>
                </w:rPrChange>
              </w:rPr>
            </w:pPr>
            <w:ins w:id="2772" w:author="Greg" w:date="2018-12-08T11:37:00Z">
              <w:r w:rsidRPr="0040757A">
                <w:rPr>
                  <w:rFonts w:eastAsia="Times New Roman" w:cstheme="minorHAnsi"/>
                  <w:b/>
                  <w:bCs/>
                  <w:color w:val="FFFFFF" w:themeColor="background1"/>
                  <w:rPrChange w:id="2773" w:author="Greg" w:date="2018-12-08T12:09:00Z">
                    <w:rPr>
                      <w:rFonts w:ascii="Calibri" w:eastAsia="Times New Roman" w:hAnsi="Calibri" w:cs="Calibri"/>
                      <w:b/>
                      <w:bCs/>
                      <w:color w:val="FFFFFF" w:themeColor="background1"/>
                      <w:sz w:val="24"/>
                    </w:rPr>
                  </w:rPrChange>
                </w:rPr>
                <w:t>CV</w:t>
              </w:r>
            </w:ins>
          </w:p>
        </w:tc>
        <w:tc>
          <w:tcPr>
            <w:tcW w:w="1460" w:type="dxa"/>
            <w:tcBorders>
              <w:top w:val="single" w:sz="8" w:space="0" w:color="auto"/>
              <w:left w:val="nil"/>
              <w:bottom w:val="single" w:sz="8" w:space="0" w:color="auto"/>
              <w:right w:val="single" w:sz="8" w:space="0" w:color="auto"/>
            </w:tcBorders>
            <w:shd w:val="clear" w:color="000000" w:fill="4472C4"/>
            <w:vAlign w:val="center"/>
            <w:hideMark/>
            <w:tcPrChange w:id="2774" w:author="Greg" w:date="2018-12-08T11:57:00Z">
              <w:tcPr>
                <w:tcW w:w="1460" w:type="dxa"/>
                <w:tcBorders>
                  <w:top w:val="single" w:sz="8" w:space="0" w:color="auto"/>
                  <w:left w:val="nil"/>
                  <w:bottom w:val="single" w:sz="8" w:space="0" w:color="auto"/>
                  <w:right w:val="single" w:sz="8" w:space="0" w:color="auto"/>
                </w:tcBorders>
                <w:shd w:val="clear" w:color="000000" w:fill="4472C4"/>
                <w:vAlign w:val="center"/>
                <w:hideMark/>
              </w:tcPr>
            </w:tcPrChange>
          </w:tcPr>
          <w:p w14:paraId="0F9280C7" w14:textId="77777777" w:rsidR="004B4A9E" w:rsidRPr="0040757A" w:rsidRDefault="004B4A9E">
            <w:pPr>
              <w:spacing w:after="0" w:line="240" w:lineRule="auto"/>
              <w:jc w:val="center"/>
              <w:rPr>
                <w:ins w:id="2775" w:author="Greg" w:date="2018-12-08T11:37:00Z"/>
                <w:rFonts w:eastAsia="Times New Roman" w:cstheme="minorHAnsi"/>
                <w:b/>
                <w:bCs/>
                <w:color w:val="FFFFFF"/>
                <w:rPrChange w:id="2776" w:author="Greg" w:date="2018-12-08T12:09:00Z">
                  <w:rPr>
                    <w:ins w:id="2777" w:author="Greg" w:date="2018-12-08T11:37:00Z"/>
                    <w:rFonts w:ascii="Calibri" w:eastAsia="Times New Roman" w:hAnsi="Calibri" w:cs="Calibri"/>
                    <w:b/>
                    <w:bCs/>
                    <w:color w:val="FFFFFF"/>
                    <w:sz w:val="24"/>
                    <w:szCs w:val="24"/>
                  </w:rPr>
                </w:rPrChange>
              </w:rPr>
            </w:pPr>
            <w:ins w:id="2778" w:author="Greg" w:date="2018-12-08T11:37:00Z">
              <w:r w:rsidRPr="0040757A">
                <w:rPr>
                  <w:rFonts w:eastAsia="Times New Roman" w:cstheme="minorHAnsi"/>
                  <w:b/>
                  <w:bCs/>
                  <w:color w:val="FFFFFF" w:themeColor="background1"/>
                  <w:rPrChange w:id="2779" w:author="Greg" w:date="2018-12-08T12:09:00Z">
                    <w:rPr>
                      <w:rFonts w:ascii="Calibri" w:eastAsia="Times New Roman" w:hAnsi="Calibri" w:cs="Calibri"/>
                      <w:b/>
                      <w:bCs/>
                      <w:color w:val="FFFFFF" w:themeColor="background1"/>
                      <w:sz w:val="24"/>
                    </w:rPr>
                  </w:rPrChange>
                </w:rPr>
                <w:t>BAC</w:t>
              </w:r>
            </w:ins>
          </w:p>
        </w:tc>
      </w:tr>
      <w:tr w:rsidR="004B4A9E" w:rsidRPr="0040757A" w14:paraId="0CE6A42A" w14:textId="77777777" w:rsidTr="00AE5544">
        <w:trPr>
          <w:trHeight w:val="320"/>
          <w:ins w:id="2780" w:author="Greg" w:date="2018-12-08T11:37:00Z"/>
          <w:trPrChange w:id="2781" w:author="Greg" w:date="2018-12-08T11:57:00Z">
            <w:trPr>
              <w:trHeight w:val="320"/>
            </w:trPr>
          </w:trPrChange>
        </w:trPr>
        <w:tc>
          <w:tcPr>
            <w:tcW w:w="1540" w:type="dxa"/>
            <w:tcBorders>
              <w:top w:val="nil"/>
              <w:left w:val="single" w:sz="8" w:space="0" w:color="auto"/>
              <w:bottom w:val="single" w:sz="8" w:space="0" w:color="auto"/>
              <w:right w:val="single" w:sz="8" w:space="0" w:color="auto"/>
            </w:tcBorders>
            <w:shd w:val="clear" w:color="auto" w:fill="auto"/>
            <w:vAlign w:val="center"/>
            <w:hideMark/>
            <w:tcPrChange w:id="2782" w:author="Greg" w:date="2018-12-08T11:57:00Z">
              <w:tcPr>
                <w:tcW w:w="1540" w:type="dxa"/>
                <w:tcBorders>
                  <w:top w:val="nil"/>
                  <w:left w:val="single" w:sz="8" w:space="0" w:color="auto"/>
                  <w:bottom w:val="single" w:sz="8" w:space="0" w:color="auto"/>
                  <w:right w:val="single" w:sz="8" w:space="0" w:color="auto"/>
                </w:tcBorders>
                <w:shd w:val="clear" w:color="auto" w:fill="auto"/>
                <w:vAlign w:val="center"/>
                <w:hideMark/>
              </w:tcPr>
            </w:tcPrChange>
          </w:tcPr>
          <w:p w14:paraId="2EC10722" w14:textId="77777777" w:rsidR="004B4A9E" w:rsidRPr="0040757A" w:rsidRDefault="004B4A9E">
            <w:pPr>
              <w:spacing w:after="0" w:line="240" w:lineRule="auto"/>
              <w:jc w:val="center"/>
              <w:rPr>
                <w:ins w:id="2783" w:author="Greg" w:date="2018-12-08T11:37:00Z"/>
                <w:rFonts w:eastAsia="Times New Roman" w:cstheme="minorHAnsi"/>
                <w:b/>
                <w:bCs/>
                <w:color w:val="000000"/>
                <w:rPrChange w:id="2784" w:author="Greg" w:date="2018-12-08T12:09:00Z">
                  <w:rPr>
                    <w:ins w:id="2785" w:author="Greg" w:date="2018-12-08T11:37:00Z"/>
                    <w:rFonts w:ascii="Calibri" w:eastAsia="Times New Roman" w:hAnsi="Calibri" w:cs="Calibri"/>
                    <w:b/>
                    <w:bCs/>
                    <w:color w:val="000000"/>
                    <w:sz w:val="24"/>
                    <w:szCs w:val="24"/>
                  </w:rPr>
                </w:rPrChange>
              </w:rPr>
            </w:pPr>
            <w:ins w:id="2786" w:author="Greg" w:date="2018-12-08T11:37:00Z">
              <w:r w:rsidRPr="0040757A">
                <w:rPr>
                  <w:rFonts w:eastAsia="Times New Roman" w:cstheme="minorHAnsi"/>
                  <w:b/>
                  <w:bCs/>
                  <w:color w:val="000000"/>
                  <w:rPrChange w:id="2787" w:author="Greg" w:date="2018-12-08T12:09:00Z">
                    <w:rPr>
                      <w:rFonts w:ascii="Calibri" w:eastAsia="Times New Roman" w:hAnsi="Calibri" w:cs="Calibri"/>
                      <w:b/>
                      <w:bCs/>
                      <w:color w:val="000000"/>
                      <w:sz w:val="24"/>
                    </w:rPr>
                  </w:rPrChange>
                </w:rPr>
                <w:t xml:space="preserve">$683,440 </w:t>
              </w:r>
            </w:ins>
          </w:p>
        </w:tc>
        <w:tc>
          <w:tcPr>
            <w:tcW w:w="1540" w:type="dxa"/>
            <w:tcBorders>
              <w:top w:val="nil"/>
              <w:left w:val="nil"/>
              <w:bottom w:val="single" w:sz="8" w:space="0" w:color="auto"/>
              <w:right w:val="single" w:sz="8" w:space="0" w:color="auto"/>
            </w:tcBorders>
            <w:shd w:val="clear" w:color="auto" w:fill="auto"/>
            <w:vAlign w:val="center"/>
            <w:hideMark/>
            <w:tcPrChange w:id="2788" w:author="Greg" w:date="2018-12-08T11:57:00Z">
              <w:tcPr>
                <w:tcW w:w="1540" w:type="dxa"/>
                <w:tcBorders>
                  <w:top w:val="nil"/>
                  <w:left w:val="nil"/>
                  <w:bottom w:val="single" w:sz="8" w:space="0" w:color="auto"/>
                  <w:right w:val="single" w:sz="8" w:space="0" w:color="auto"/>
                </w:tcBorders>
                <w:shd w:val="clear" w:color="auto" w:fill="auto"/>
                <w:vAlign w:val="center"/>
                <w:hideMark/>
              </w:tcPr>
            </w:tcPrChange>
          </w:tcPr>
          <w:p w14:paraId="3E3B6990" w14:textId="77777777" w:rsidR="004B4A9E" w:rsidRPr="0040757A" w:rsidRDefault="004B4A9E">
            <w:pPr>
              <w:spacing w:after="0" w:line="240" w:lineRule="auto"/>
              <w:jc w:val="center"/>
              <w:rPr>
                <w:ins w:id="2789" w:author="Greg" w:date="2018-12-08T11:37:00Z"/>
                <w:rFonts w:eastAsia="Times New Roman" w:cstheme="minorHAnsi"/>
                <w:b/>
                <w:bCs/>
                <w:color w:val="000000"/>
                <w:rPrChange w:id="2790" w:author="Greg" w:date="2018-12-08T12:09:00Z">
                  <w:rPr>
                    <w:ins w:id="2791" w:author="Greg" w:date="2018-12-08T11:37:00Z"/>
                    <w:rFonts w:ascii="Calibri" w:eastAsia="Times New Roman" w:hAnsi="Calibri" w:cs="Calibri"/>
                    <w:b/>
                    <w:bCs/>
                    <w:color w:val="000000"/>
                    <w:sz w:val="24"/>
                    <w:szCs w:val="24"/>
                  </w:rPr>
                </w:rPrChange>
              </w:rPr>
            </w:pPr>
            <w:ins w:id="2792" w:author="Greg" w:date="2018-12-08T11:37:00Z">
              <w:r w:rsidRPr="0040757A">
                <w:rPr>
                  <w:rFonts w:eastAsia="Times New Roman" w:cstheme="minorHAnsi"/>
                  <w:b/>
                  <w:bCs/>
                  <w:color w:val="000000"/>
                  <w:rPrChange w:id="2793" w:author="Greg" w:date="2018-12-08T12:09:00Z">
                    <w:rPr>
                      <w:rFonts w:ascii="Calibri" w:eastAsia="Times New Roman" w:hAnsi="Calibri" w:cs="Calibri"/>
                      <w:b/>
                      <w:bCs/>
                      <w:color w:val="000000"/>
                      <w:sz w:val="24"/>
                    </w:rPr>
                  </w:rPrChange>
                </w:rPr>
                <w:t xml:space="preserve">$688,384.92 </w:t>
              </w:r>
            </w:ins>
          </w:p>
        </w:tc>
        <w:tc>
          <w:tcPr>
            <w:tcW w:w="1361" w:type="dxa"/>
            <w:tcBorders>
              <w:top w:val="nil"/>
              <w:left w:val="nil"/>
              <w:bottom w:val="single" w:sz="8" w:space="0" w:color="auto"/>
              <w:right w:val="single" w:sz="8" w:space="0" w:color="auto"/>
            </w:tcBorders>
            <w:shd w:val="clear" w:color="auto" w:fill="auto"/>
            <w:vAlign w:val="center"/>
            <w:hideMark/>
            <w:tcPrChange w:id="2794" w:author="Greg" w:date="2018-12-08T11:57:00Z">
              <w:tcPr>
                <w:tcW w:w="1320" w:type="dxa"/>
                <w:tcBorders>
                  <w:top w:val="nil"/>
                  <w:left w:val="nil"/>
                  <w:bottom w:val="single" w:sz="8" w:space="0" w:color="auto"/>
                  <w:right w:val="single" w:sz="8" w:space="0" w:color="auto"/>
                </w:tcBorders>
                <w:shd w:val="clear" w:color="auto" w:fill="auto"/>
                <w:vAlign w:val="center"/>
                <w:hideMark/>
              </w:tcPr>
            </w:tcPrChange>
          </w:tcPr>
          <w:p w14:paraId="084D8B5D" w14:textId="77777777" w:rsidR="004B4A9E" w:rsidRPr="0040757A" w:rsidRDefault="004B4A9E">
            <w:pPr>
              <w:spacing w:after="0" w:line="240" w:lineRule="auto"/>
              <w:jc w:val="center"/>
              <w:rPr>
                <w:ins w:id="2795" w:author="Greg" w:date="2018-12-08T11:37:00Z"/>
                <w:rFonts w:eastAsia="Times New Roman" w:cstheme="minorHAnsi"/>
                <w:b/>
                <w:bCs/>
                <w:color w:val="000000"/>
                <w:rPrChange w:id="2796" w:author="Greg" w:date="2018-12-08T12:09:00Z">
                  <w:rPr>
                    <w:ins w:id="2797" w:author="Greg" w:date="2018-12-08T11:37:00Z"/>
                    <w:rFonts w:ascii="Calibri" w:eastAsia="Times New Roman" w:hAnsi="Calibri" w:cs="Calibri"/>
                    <w:b/>
                    <w:bCs/>
                    <w:color w:val="000000"/>
                    <w:sz w:val="24"/>
                    <w:szCs w:val="24"/>
                  </w:rPr>
                </w:rPrChange>
              </w:rPr>
            </w:pPr>
            <w:ins w:id="2798" w:author="Greg" w:date="2018-12-08T11:37:00Z">
              <w:r w:rsidRPr="0040757A">
                <w:rPr>
                  <w:rFonts w:eastAsia="Times New Roman" w:cstheme="minorHAnsi"/>
                  <w:b/>
                  <w:bCs/>
                  <w:color w:val="000000"/>
                  <w:rPrChange w:id="2799" w:author="Greg" w:date="2018-12-08T12:09:00Z">
                    <w:rPr>
                      <w:rFonts w:ascii="Calibri" w:eastAsia="Times New Roman" w:hAnsi="Calibri" w:cs="Calibri"/>
                      <w:b/>
                      <w:bCs/>
                      <w:color w:val="000000"/>
                      <w:sz w:val="24"/>
                    </w:rPr>
                  </w:rPrChange>
                </w:rPr>
                <w:t xml:space="preserve">$717,840 </w:t>
              </w:r>
            </w:ins>
          </w:p>
        </w:tc>
        <w:tc>
          <w:tcPr>
            <w:tcW w:w="2020" w:type="dxa"/>
            <w:tcBorders>
              <w:top w:val="nil"/>
              <w:left w:val="nil"/>
              <w:bottom w:val="single" w:sz="8" w:space="0" w:color="auto"/>
              <w:right w:val="single" w:sz="8" w:space="0" w:color="auto"/>
            </w:tcBorders>
            <w:shd w:val="clear" w:color="auto" w:fill="auto"/>
            <w:vAlign w:val="center"/>
            <w:hideMark/>
            <w:tcPrChange w:id="2800" w:author="Greg" w:date="2018-12-08T11:57:00Z">
              <w:tcPr>
                <w:tcW w:w="2020" w:type="dxa"/>
                <w:tcBorders>
                  <w:top w:val="nil"/>
                  <w:left w:val="nil"/>
                  <w:bottom w:val="single" w:sz="8" w:space="0" w:color="auto"/>
                  <w:right w:val="single" w:sz="8" w:space="0" w:color="auto"/>
                </w:tcBorders>
                <w:shd w:val="clear" w:color="auto" w:fill="auto"/>
                <w:vAlign w:val="center"/>
                <w:hideMark/>
              </w:tcPr>
            </w:tcPrChange>
          </w:tcPr>
          <w:p w14:paraId="21E81E4B" w14:textId="77777777" w:rsidR="004B4A9E" w:rsidRPr="0040757A" w:rsidRDefault="004B4A9E">
            <w:pPr>
              <w:spacing w:after="0" w:line="240" w:lineRule="auto"/>
              <w:jc w:val="center"/>
              <w:rPr>
                <w:ins w:id="2801" w:author="Greg" w:date="2018-12-08T11:37:00Z"/>
                <w:rFonts w:eastAsia="Times New Roman" w:cstheme="minorHAnsi"/>
                <w:b/>
                <w:bCs/>
                <w:color w:val="000000"/>
                <w:rPrChange w:id="2802" w:author="Greg" w:date="2018-12-08T12:09:00Z">
                  <w:rPr>
                    <w:ins w:id="2803" w:author="Greg" w:date="2018-12-08T11:37:00Z"/>
                    <w:rFonts w:ascii="Calibri" w:eastAsia="Times New Roman" w:hAnsi="Calibri" w:cs="Calibri"/>
                    <w:b/>
                    <w:bCs/>
                    <w:color w:val="000000"/>
                    <w:sz w:val="24"/>
                    <w:szCs w:val="24"/>
                  </w:rPr>
                </w:rPrChange>
              </w:rPr>
            </w:pPr>
            <w:ins w:id="2804" w:author="Greg" w:date="2018-12-08T11:37:00Z">
              <w:r w:rsidRPr="0040757A">
                <w:rPr>
                  <w:rFonts w:eastAsia="Times New Roman" w:cstheme="minorHAnsi"/>
                  <w:b/>
                  <w:bCs/>
                  <w:color w:val="000000"/>
                  <w:rPrChange w:id="2805" w:author="Greg" w:date="2018-12-08T12:09:00Z">
                    <w:rPr>
                      <w:rFonts w:ascii="Calibri" w:eastAsia="Times New Roman" w:hAnsi="Calibri" w:cs="Calibri"/>
                      <w:b/>
                      <w:bCs/>
                      <w:color w:val="000000"/>
                      <w:sz w:val="24"/>
                    </w:rPr>
                  </w:rPrChange>
                </w:rPr>
                <w:t>-19</w:t>
              </w:r>
            </w:ins>
          </w:p>
        </w:tc>
        <w:tc>
          <w:tcPr>
            <w:tcW w:w="1361" w:type="dxa"/>
            <w:tcBorders>
              <w:top w:val="nil"/>
              <w:left w:val="nil"/>
              <w:bottom w:val="single" w:sz="8" w:space="0" w:color="auto"/>
              <w:right w:val="single" w:sz="8" w:space="0" w:color="auto"/>
            </w:tcBorders>
            <w:shd w:val="clear" w:color="auto" w:fill="auto"/>
            <w:vAlign w:val="center"/>
            <w:hideMark/>
            <w:tcPrChange w:id="2806" w:author="Greg" w:date="2018-12-08T11:57:00Z">
              <w:tcPr>
                <w:tcW w:w="1320" w:type="dxa"/>
                <w:tcBorders>
                  <w:top w:val="nil"/>
                  <w:left w:val="nil"/>
                  <w:bottom w:val="single" w:sz="8" w:space="0" w:color="auto"/>
                  <w:right w:val="single" w:sz="8" w:space="0" w:color="auto"/>
                </w:tcBorders>
                <w:shd w:val="clear" w:color="auto" w:fill="auto"/>
                <w:vAlign w:val="center"/>
                <w:hideMark/>
              </w:tcPr>
            </w:tcPrChange>
          </w:tcPr>
          <w:p w14:paraId="60DEDCDD" w14:textId="77777777" w:rsidR="004B4A9E" w:rsidRPr="0040757A" w:rsidRDefault="004B4A9E">
            <w:pPr>
              <w:spacing w:after="0" w:line="240" w:lineRule="auto"/>
              <w:jc w:val="center"/>
              <w:rPr>
                <w:ins w:id="2807" w:author="Greg" w:date="2018-12-08T11:37:00Z"/>
                <w:rFonts w:eastAsia="Times New Roman" w:cstheme="minorHAnsi"/>
                <w:b/>
                <w:bCs/>
                <w:color w:val="000000"/>
                <w:rPrChange w:id="2808" w:author="Greg" w:date="2018-12-08T12:09:00Z">
                  <w:rPr>
                    <w:ins w:id="2809" w:author="Greg" w:date="2018-12-08T11:37:00Z"/>
                    <w:rFonts w:ascii="Calibri" w:eastAsia="Times New Roman" w:hAnsi="Calibri" w:cs="Calibri"/>
                    <w:b/>
                    <w:bCs/>
                    <w:color w:val="000000"/>
                    <w:sz w:val="24"/>
                    <w:szCs w:val="24"/>
                  </w:rPr>
                </w:rPrChange>
              </w:rPr>
            </w:pPr>
            <w:ins w:id="2810" w:author="Greg" w:date="2018-12-08T11:37:00Z">
              <w:r w:rsidRPr="0040757A">
                <w:rPr>
                  <w:rFonts w:eastAsia="Times New Roman" w:cstheme="minorHAnsi"/>
                  <w:b/>
                  <w:bCs/>
                  <w:color w:val="FF0000"/>
                  <w:rPrChange w:id="2811" w:author="Greg" w:date="2018-12-08T12:09:00Z">
                    <w:rPr>
                      <w:rFonts w:ascii="Calibri" w:eastAsia="Times New Roman" w:hAnsi="Calibri" w:cs="Calibri"/>
                      <w:b/>
                      <w:bCs/>
                      <w:color w:val="FF0000"/>
                      <w:sz w:val="24"/>
                    </w:rPr>
                  </w:rPrChange>
                </w:rPr>
                <w:t>($29,445.08)</w:t>
              </w:r>
            </w:ins>
          </w:p>
        </w:tc>
        <w:tc>
          <w:tcPr>
            <w:tcW w:w="1460" w:type="dxa"/>
            <w:tcBorders>
              <w:top w:val="nil"/>
              <w:left w:val="nil"/>
              <w:bottom w:val="single" w:sz="8" w:space="0" w:color="auto"/>
              <w:right w:val="single" w:sz="8" w:space="0" w:color="auto"/>
            </w:tcBorders>
            <w:shd w:val="clear" w:color="auto" w:fill="auto"/>
            <w:vAlign w:val="center"/>
            <w:hideMark/>
            <w:tcPrChange w:id="2812" w:author="Greg" w:date="2018-12-08T11:57:00Z">
              <w:tcPr>
                <w:tcW w:w="1460" w:type="dxa"/>
                <w:tcBorders>
                  <w:top w:val="nil"/>
                  <w:left w:val="nil"/>
                  <w:bottom w:val="single" w:sz="8" w:space="0" w:color="auto"/>
                  <w:right w:val="single" w:sz="8" w:space="0" w:color="auto"/>
                </w:tcBorders>
                <w:shd w:val="clear" w:color="auto" w:fill="auto"/>
                <w:vAlign w:val="center"/>
                <w:hideMark/>
              </w:tcPr>
            </w:tcPrChange>
          </w:tcPr>
          <w:p w14:paraId="60CBFE46" w14:textId="77777777" w:rsidR="004B4A9E" w:rsidRPr="0040757A" w:rsidRDefault="004B4A9E">
            <w:pPr>
              <w:spacing w:after="0" w:line="240" w:lineRule="auto"/>
              <w:jc w:val="center"/>
              <w:rPr>
                <w:ins w:id="2813" w:author="Greg" w:date="2018-12-08T11:37:00Z"/>
                <w:rFonts w:eastAsia="Times New Roman" w:cstheme="minorHAnsi"/>
                <w:b/>
                <w:bCs/>
                <w:color w:val="000000"/>
                <w:rPrChange w:id="2814" w:author="Greg" w:date="2018-12-08T12:09:00Z">
                  <w:rPr>
                    <w:ins w:id="2815" w:author="Greg" w:date="2018-12-08T11:37:00Z"/>
                    <w:rFonts w:ascii="Calibri" w:eastAsia="Times New Roman" w:hAnsi="Calibri" w:cs="Calibri"/>
                    <w:b/>
                    <w:bCs/>
                    <w:color w:val="000000"/>
                    <w:sz w:val="24"/>
                    <w:szCs w:val="24"/>
                  </w:rPr>
                </w:rPrChange>
              </w:rPr>
            </w:pPr>
            <w:ins w:id="2816" w:author="Greg" w:date="2018-12-08T11:37:00Z">
              <w:r w:rsidRPr="0040757A">
                <w:rPr>
                  <w:rFonts w:eastAsia="Times New Roman" w:cstheme="minorHAnsi"/>
                  <w:b/>
                  <w:bCs/>
                  <w:color w:val="000000"/>
                  <w:rPrChange w:id="2817" w:author="Greg" w:date="2018-12-08T12:09:00Z">
                    <w:rPr>
                      <w:rFonts w:ascii="Calibri" w:eastAsia="Times New Roman" w:hAnsi="Calibri" w:cs="Calibri"/>
                      <w:b/>
                      <w:bCs/>
                      <w:color w:val="000000"/>
                      <w:sz w:val="24"/>
                    </w:rPr>
                  </w:rPrChange>
                </w:rPr>
                <w:t xml:space="preserve">$1,080,150 </w:t>
              </w:r>
            </w:ins>
          </w:p>
        </w:tc>
      </w:tr>
      <w:tr w:rsidR="004B4A9E" w:rsidRPr="0040757A" w14:paraId="3C8583FE" w14:textId="77777777" w:rsidTr="00AE5544">
        <w:trPr>
          <w:trHeight w:val="360"/>
          <w:ins w:id="2818" w:author="Greg" w:date="2018-12-08T11:37:00Z"/>
          <w:trPrChange w:id="2819" w:author="Greg" w:date="2018-12-08T11:57:00Z">
            <w:trPr>
              <w:trHeight w:val="360"/>
            </w:trPr>
          </w:trPrChange>
        </w:trPr>
        <w:tc>
          <w:tcPr>
            <w:tcW w:w="1540" w:type="dxa"/>
            <w:tcBorders>
              <w:top w:val="nil"/>
              <w:left w:val="single" w:sz="8" w:space="0" w:color="auto"/>
              <w:bottom w:val="single" w:sz="8" w:space="0" w:color="auto"/>
              <w:right w:val="single" w:sz="8" w:space="0" w:color="auto"/>
            </w:tcBorders>
            <w:shd w:val="clear" w:color="000000" w:fill="4472C4"/>
            <w:vAlign w:val="center"/>
            <w:hideMark/>
            <w:tcPrChange w:id="2820" w:author="Greg" w:date="2018-12-08T11:57:00Z">
              <w:tcPr>
                <w:tcW w:w="1540" w:type="dxa"/>
                <w:tcBorders>
                  <w:top w:val="nil"/>
                  <w:left w:val="single" w:sz="8" w:space="0" w:color="auto"/>
                  <w:bottom w:val="single" w:sz="8" w:space="0" w:color="auto"/>
                  <w:right w:val="single" w:sz="8" w:space="0" w:color="auto"/>
                </w:tcBorders>
                <w:shd w:val="clear" w:color="000000" w:fill="4472C4"/>
                <w:vAlign w:val="center"/>
                <w:hideMark/>
              </w:tcPr>
            </w:tcPrChange>
          </w:tcPr>
          <w:p w14:paraId="0734A5D8" w14:textId="77777777" w:rsidR="004B4A9E" w:rsidRPr="0040757A" w:rsidRDefault="004B4A9E">
            <w:pPr>
              <w:spacing w:after="0" w:line="240" w:lineRule="auto"/>
              <w:jc w:val="center"/>
              <w:rPr>
                <w:ins w:id="2821" w:author="Greg" w:date="2018-12-08T11:37:00Z"/>
                <w:rFonts w:eastAsia="Times New Roman" w:cstheme="minorHAnsi"/>
                <w:b/>
                <w:bCs/>
                <w:color w:val="FFFFFF"/>
                <w:rPrChange w:id="2822" w:author="Greg" w:date="2018-12-08T12:09:00Z">
                  <w:rPr>
                    <w:ins w:id="2823" w:author="Greg" w:date="2018-12-08T11:37:00Z"/>
                    <w:rFonts w:ascii="Calibri" w:eastAsia="Times New Roman" w:hAnsi="Calibri" w:cs="Calibri"/>
                    <w:b/>
                    <w:bCs/>
                    <w:color w:val="FFFFFF"/>
                    <w:sz w:val="24"/>
                    <w:szCs w:val="24"/>
                  </w:rPr>
                </w:rPrChange>
              </w:rPr>
            </w:pPr>
            <w:proofErr w:type="spellStart"/>
            <w:ins w:id="2824" w:author="Greg" w:date="2018-12-08T11:37:00Z">
              <w:r w:rsidRPr="0040757A">
                <w:rPr>
                  <w:rFonts w:eastAsia="Times New Roman" w:cstheme="minorHAnsi"/>
                  <w:b/>
                  <w:bCs/>
                  <w:color w:val="FFFFFF" w:themeColor="background1"/>
                  <w:rPrChange w:id="2825" w:author="Greg" w:date="2018-12-08T12:09:00Z">
                    <w:rPr>
                      <w:rFonts w:ascii="Calibri" w:eastAsia="Times New Roman" w:hAnsi="Calibri" w:cs="Calibri"/>
                      <w:b/>
                      <w:bCs/>
                      <w:color w:val="FFFFFF" w:themeColor="background1"/>
                      <w:sz w:val="24"/>
                    </w:rPr>
                  </w:rPrChange>
                </w:rPr>
                <w:t>ETC</w:t>
              </w:r>
              <w:r w:rsidRPr="0040757A">
                <w:rPr>
                  <w:rFonts w:eastAsia="Times New Roman" w:cstheme="minorHAnsi"/>
                  <w:b/>
                  <w:bCs/>
                  <w:color w:val="FFFFFF"/>
                  <w:vertAlign w:val="subscript"/>
                  <w:rPrChange w:id="2826" w:author="Greg" w:date="2018-12-08T12:09:00Z">
                    <w:rPr>
                      <w:rFonts w:ascii="Calibri" w:eastAsia="Times New Roman" w:hAnsi="Calibri" w:cs="Calibri"/>
                      <w:b/>
                      <w:bCs/>
                      <w:color w:val="FFFFFF"/>
                      <w:sz w:val="24"/>
                      <w:szCs w:val="24"/>
                      <w:vertAlign w:val="subscript"/>
                    </w:rPr>
                  </w:rPrChange>
                </w:rPr>
                <w:t>f</w:t>
              </w:r>
              <w:proofErr w:type="spellEnd"/>
            </w:ins>
          </w:p>
        </w:tc>
        <w:tc>
          <w:tcPr>
            <w:tcW w:w="1540" w:type="dxa"/>
            <w:tcBorders>
              <w:top w:val="nil"/>
              <w:left w:val="nil"/>
              <w:bottom w:val="single" w:sz="8" w:space="0" w:color="auto"/>
              <w:right w:val="single" w:sz="8" w:space="0" w:color="auto"/>
            </w:tcBorders>
            <w:shd w:val="clear" w:color="000000" w:fill="4472C4"/>
            <w:vAlign w:val="center"/>
            <w:hideMark/>
            <w:tcPrChange w:id="2827" w:author="Greg" w:date="2018-12-08T11:57:00Z">
              <w:tcPr>
                <w:tcW w:w="1540" w:type="dxa"/>
                <w:tcBorders>
                  <w:top w:val="nil"/>
                  <w:left w:val="nil"/>
                  <w:bottom w:val="single" w:sz="8" w:space="0" w:color="auto"/>
                  <w:right w:val="single" w:sz="8" w:space="0" w:color="auto"/>
                </w:tcBorders>
                <w:shd w:val="clear" w:color="000000" w:fill="4472C4"/>
                <w:vAlign w:val="center"/>
                <w:hideMark/>
              </w:tcPr>
            </w:tcPrChange>
          </w:tcPr>
          <w:p w14:paraId="09CB06FF" w14:textId="77777777" w:rsidR="004B4A9E" w:rsidRPr="0040757A" w:rsidRDefault="004B4A9E">
            <w:pPr>
              <w:spacing w:after="0" w:line="240" w:lineRule="auto"/>
              <w:jc w:val="center"/>
              <w:rPr>
                <w:ins w:id="2828" w:author="Greg" w:date="2018-12-08T11:37:00Z"/>
                <w:rFonts w:eastAsia="Times New Roman" w:cstheme="minorHAnsi"/>
                <w:b/>
                <w:bCs/>
                <w:color w:val="FFFFFF"/>
                <w:rPrChange w:id="2829" w:author="Greg" w:date="2018-12-08T12:09:00Z">
                  <w:rPr>
                    <w:ins w:id="2830" w:author="Greg" w:date="2018-12-08T11:37:00Z"/>
                    <w:rFonts w:ascii="Calibri" w:eastAsia="Times New Roman" w:hAnsi="Calibri" w:cs="Calibri"/>
                    <w:b/>
                    <w:bCs/>
                    <w:color w:val="FFFFFF"/>
                    <w:sz w:val="24"/>
                    <w:szCs w:val="24"/>
                  </w:rPr>
                </w:rPrChange>
              </w:rPr>
            </w:pPr>
            <w:proofErr w:type="spellStart"/>
            <w:ins w:id="2831" w:author="Greg" w:date="2018-12-08T11:37:00Z">
              <w:r w:rsidRPr="0040757A">
                <w:rPr>
                  <w:rFonts w:eastAsia="Times New Roman" w:cstheme="minorHAnsi"/>
                  <w:b/>
                  <w:bCs/>
                  <w:color w:val="FFFFFF" w:themeColor="background1"/>
                  <w:rPrChange w:id="2832" w:author="Greg" w:date="2018-12-08T12:09:00Z">
                    <w:rPr>
                      <w:rFonts w:ascii="Calibri" w:eastAsia="Times New Roman" w:hAnsi="Calibri" w:cs="Calibri"/>
                      <w:b/>
                      <w:bCs/>
                      <w:color w:val="FFFFFF" w:themeColor="background1"/>
                      <w:sz w:val="24"/>
                    </w:rPr>
                  </w:rPrChange>
                </w:rPr>
                <w:t>EAC</w:t>
              </w:r>
              <w:r w:rsidRPr="0040757A">
                <w:rPr>
                  <w:rFonts w:eastAsia="Times New Roman" w:cstheme="minorHAnsi"/>
                  <w:b/>
                  <w:bCs/>
                  <w:color w:val="FFFFFF"/>
                  <w:vertAlign w:val="subscript"/>
                  <w:rPrChange w:id="2833" w:author="Greg" w:date="2018-12-08T12:09:00Z">
                    <w:rPr>
                      <w:rFonts w:ascii="Calibri" w:eastAsia="Times New Roman" w:hAnsi="Calibri" w:cs="Calibri"/>
                      <w:b/>
                      <w:bCs/>
                      <w:color w:val="FFFFFF"/>
                      <w:sz w:val="24"/>
                      <w:szCs w:val="24"/>
                      <w:vertAlign w:val="subscript"/>
                    </w:rPr>
                  </w:rPrChange>
                </w:rPr>
                <w:t>f</w:t>
              </w:r>
              <w:proofErr w:type="spellEnd"/>
            </w:ins>
          </w:p>
        </w:tc>
        <w:tc>
          <w:tcPr>
            <w:tcW w:w="1361" w:type="dxa"/>
            <w:tcBorders>
              <w:top w:val="nil"/>
              <w:left w:val="nil"/>
              <w:bottom w:val="single" w:sz="8" w:space="0" w:color="auto"/>
              <w:right w:val="single" w:sz="8" w:space="0" w:color="auto"/>
            </w:tcBorders>
            <w:shd w:val="clear" w:color="000000" w:fill="4472C4"/>
            <w:vAlign w:val="center"/>
            <w:hideMark/>
            <w:tcPrChange w:id="2834" w:author="Greg" w:date="2018-12-08T11:57:00Z">
              <w:tcPr>
                <w:tcW w:w="1320" w:type="dxa"/>
                <w:tcBorders>
                  <w:top w:val="nil"/>
                  <w:left w:val="nil"/>
                  <w:bottom w:val="single" w:sz="8" w:space="0" w:color="auto"/>
                  <w:right w:val="single" w:sz="8" w:space="0" w:color="auto"/>
                </w:tcBorders>
                <w:shd w:val="clear" w:color="000000" w:fill="4472C4"/>
                <w:vAlign w:val="center"/>
                <w:hideMark/>
              </w:tcPr>
            </w:tcPrChange>
          </w:tcPr>
          <w:p w14:paraId="4CD8089A" w14:textId="77777777" w:rsidR="004B4A9E" w:rsidRPr="0040757A" w:rsidRDefault="004B4A9E">
            <w:pPr>
              <w:spacing w:after="0" w:line="240" w:lineRule="auto"/>
              <w:jc w:val="center"/>
              <w:rPr>
                <w:ins w:id="2835" w:author="Greg" w:date="2018-12-08T11:37:00Z"/>
                <w:rFonts w:eastAsia="Times New Roman" w:cstheme="minorHAnsi"/>
                <w:b/>
                <w:bCs/>
                <w:color w:val="FFFFFF"/>
                <w:rPrChange w:id="2836" w:author="Greg" w:date="2018-12-08T12:09:00Z">
                  <w:rPr>
                    <w:ins w:id="2837" w:author="Greg" w:date="2018-12-08T11:37:00Z"/>
                    <w:rFonts w:ascii="Calibri" w:eastAsia="Times New Roman" w:hAnsi="Calibri" w:cs="Calibri"/>
                    <w:b/>
                    <w:bCs/>
                    <w:color w:val="FFFFFF"/>
                    <w:sz w:val="24"/>
                    <w:szCs w:val="24"/>
                  </w:rPr>
                </w:rPrChange>
              </w:rPr>
            </w:pPr>
            <w:proofErr w:type="spellStart"/>
            <w:ins w:id="2838" w:author="Greg" w:date="2018-12-08T11:37:00Z">
              <w:r w:rsidRPr="0040757A">
                <w:rPr>
                  <w:rFonts w:eastAsia="Times New Roman" w:cstheme="minorHAnsi"/>
                  <w:b/>
                  <w:bCs/>
                  <w:color w:val="FFFFFF" w:themeColor="background1"/>
                  <w:rPrChange w:id="2839" w:author="Greg" w:date="2018-12-08T12:09:00Z">
                    <w:rPr>
                      <w:rFonts w:ascii="Calibri" w:eastAsia="Times New Roman" w:hAnsi="Calibri" w:cs="Calibri"/>
                      <w:b/>
                      <w:bCs/>
                      <w:color w:val="FFFFFF" w:themeColor="background1"/>
                      <w:sz w:val="24"/>
                    </w:rPr>
                  </w:rPrChange>
                </w:rPr>
                <w:t>VAC</w:t>
              </w:r>
              <w:r w:rsidRPr="0040757A">
                <w:rPr>
                  <w:rFonts w:eastAsia="Times New Roman" w:cstheme="minorHAnsi"/>
                  <w:b/>
                  <w:bCs/>
                  <w:color w:val="FFFFFF"/>
                  <w:vertAlign w:val="subscript"/>
                  <w:rPrChange w:id="2840" w:author="Greg" w:date="2018-12-08T12:09:00Z">
                    <w:rPr>
                      <w:rFonts w:ascii="Calibri" w:eastAsia="Times New Roman" w:hAnsi="Calibri" w:cs="Calibri"/>
                      <w:b/>
                      <w:bCs/>
                      <w:color w:val="FFFFFF"/>
                      <w:sz w:val="24"/>
                      <w:szCs w:val="24"/>
                      <w:vertAlign w:val="subscript"/>
                    </w:rPr>
                  </w:rPrChange>
                </w:rPr>
                <w:t>f</w:t>
              </w:r>
              <w:proofErr w:type="spellEnd"/>
            </w:ins>
          </w:p>
        </w:tc>
        <w:tc>
          <w:tcPr>
            <w:tcW w:w="2020" w:type="dxa"/>
            <w:tcBorders>
              <w:top w:val="nil"/>
              <w:left w:val="nil"/>
              <w:bottom w:val="single" w:sz="8" w:space="0" w:color="auto"/>
              <w:right w:val="single" w:sz="8" w:space="0" w:color="auto"/>
            </w:tcBorders>
            <w:shd w:val="clear" w:color="000000" w:fill="4472C4"/>
            <w:vAlign w:val="center"/>
            <w:hideMark/>
            <w:tcPrChange w:id="2841" w:author="Greg" w:date="2018-12-08T11:57:00Z">
              <w:tcPr>
                <w:tcW w:w="2020" w:type="dxa"/>
                <w:tcBorders>
                  <w:top w:val="nil"/>
                  <w:left w:val="nil"/>
                  <w:bottom w:val="single" w:sz="8" w:space="0" w:color="auto"/>
                  <w:right w:val="single" w:sz="8" w:space="0" w:color="auto"/>
                </w:tcBorders>
                <w:shd w:val="clear" w:color="000000" w:fill="4472C4"/>
                <w:vAlign w:val="center"/>
                <w:hideMark/>
              </w:tcPr>
            </w:tcPrChange>
          </w:tcPr>
          <w:p w14:paraId="16CEDCFB" w14:textId="77777777" w:rsidR="004B4A9E" w:rsidRPr="0040757A" w:rsidRDefault="004B4A9E">
            <w:pPr>
              <w:spacing w:after="0" w:line="240" w:lineRule="auto"/>
              <w:jc w:val="center"/>
              <w:rPr>
                <w:ins w:id="2842" w:author="Greg" w:date="2018-12-08T11:37:00Z"/>
                <w:rFonts w:eastAsia="Times New Roman" w:cstheme="minorHAnsi"/>
                <w:b/>
                <w:bCs/>
                <w:color w:val="FFFFFF"/>
                <w:rPrChange w:id="2843" w:author="Greg" w:date="2018-12-08T12:09:00Z">
                  <w:rPr>
                    <w:ins w:id="2844" w:author="Greg" w:date="2018-12-08T11:37:00Z"/>
                    <w:rFonts w:ascii="Calibri" w:eastAsia="Times New Roman" w:hAnsi="Calibri" w:cs="Calibri"/>
                    <w:b/>
                    <w:bCs/>
                    <w:color w:val="FFFFFF"/>
                    <w:sz w:val="24"/>
                    <w:szCs w:val="24"/>
                  </w:rPr>
                </w:rPrChange>
              </w:rPr>
            </w:pPr>
            <w:ins w:id="2845" w:author="Greg" w:date="2018-12-08T11:37:00Z">
              <w:r w:rsidRPr="0040757A">
                <w:rPr>
                  <w:rFonts w:eastAsia="Times New Roman" w:cstheme="minorHAnsi"/>
                  <w:b/>
                  <w:bCs/>
                  <w:color w:val="FFFFFF" w:themeColor="background1"/>
                  <w:rPrChange w:id="2846" w:author="Greg" w:date="2018-12-08T12:09:00Z">
                    <w:rPr>
                      <w:rFonts w:ascii="Calibri" w:eastAsia="Times New Roman" w:hAnsi="Calibri" w:cs="Calibri"/>
                      <w:b/>
                      <w:bCs/>
                      <w:color w:val="FFFFFF" w:themeColor="background1"/>
                      <w:sz w:val="24"/>
                    </w:rPr>
                  </w:rPrChange>
                </w:rPr>
                <w:t>CPI</w:t>
              </w:r>
            </w:ins>
          </w:p>
        </w:tc>
        <w:tc>
          <w:tcPr>
            <w:tcW w:w="1361" w:type="dxa"/>
            <w:tcBorders>
              <w:top w:val="nil"/>
              <w:left w:val="nil"/>
              <w:bottom w:val="single" w:sz="8" w:space="0" w:color="auto"/>
              <w:right w:val="single" w:sz="8" w:space="0" w:color="auto"/>
            </w:tcBorders>
            <w:shd w:val="clear" w:color="000000" w:fill="4472C4"/>
            <w:vAlign w:val="center"/>
            <w:hideMark/>
            <w:tcPrChange w:id="2847" w:author="Greg" w:date="2018-12-08T11:57:00Z">
              <w:tcPr>
                <w:tcW w:w="1320" w:type="dxa"/>
                <w:tcBorders>
                  <w:top w:val="nil"/>
                  <w:left w:val="nil"/>
                  <w:bottom w:val="single" w:sz="8" w:space="0" w:color="auto"/>
                  <w:right w:val="single" w:sz="8" w:space="0" w:color="auto"/>
                </w:tcBorders>
                <w:shd w:val="clear" w:color="000000" w:fill="4472C4"/>
                <w:vAlign w:val="center"/>
                <w:hideMark/>
              </w:tcPr>
            </w:tcPrChange>
          </w:tcPr>
          <w:p w14:paraId="19004547" w14:textId="77777777" w:rsidR="004B4A9E" w:rsidRPr="0040757A" w:rsidRDefault="004B4A9E">
            <w:pPr>
              <w:spacing w:after="0" w:line="240" w:lineRule="auto"/>
              <w:jc w:val="center"/>
              <w:rPr>
                <w:ins w:id="2848" w:author="Greg" w:date="2018-12-08T11:37:00Z"/>
                <w:rFonts w:eastAsia="Times New Roman" w:cstheme="minorHAnsi"/>
                <w:b/>
                <w:bCs/>
                <w:color w:val="FFFFFF"/>
                <w:rPrChange w:id="2849" w:author="Greg" w:date="2018-12-08T12:09:00Z">
                  <w:rPr>
                    <w:ins w:id="2850" w:author="Greg" w:date="2018-12-08T11:37:00Z"/>
                    <w:rFonts w:ascii="Calibri" w:eastAsia="Times New Roman" w:hAnsi="Calibri" w:cs="Calibri"/>
                    <w:b/>
                    <w:bCs/>
                    <w:color w:val="FFFFFF"/>
                    <w:sz w:val="24"/>
                    <w:szCs w:val="24"/>
                  </w:rPr>
                </w:rPrChange>
              </w:rPr>
            </w:pPr>
            <w:ins w:id="2851" w:author="Greg" w:date="2018-12-08T11:37:00Z">
              <w:r w:rsidRPr="0040757A">
                <w:rPr>
                  <w:rFonts w:eastAsia="Times New Roman" w:cstheme="minorHAnsi"/>
                  <w:b/>
                  <w:bCs/>
                  <w:color w:val="FFFFFF" w:themeColor="background1"/>
                  <w:rPrChange w:id="2852" w:author="Greg" w:date="2018-12-08T12:09:00Z">
                    <w:rPr>
                      <w:rFonts w:ascii="Calibri" w:eastAsia="Times New Roman" w:hAnsi="Calibri" w:cs="Calibri"/>
                      <w:b/>
                      <w:bCs/>
                      <w:color w:val="FFFFFF" w:themeColor="background1"/>
                      <w:sz w:val="24"/>
                    </w:rPr>
                  </w:rPrChange>
                </w:rPr>
                <w:t xml:space="preserve">PCIB </w:t>
              </w:r>
            </w:ins>
          </w:p>
        </w:tc>
        <w:tc>
          <w:tcPr>
            <w:tcW w:w="1460" w:type="dxa"/>
            <w:tcBorders>
              <w:top w:val="nil"/>
              <w:left w:val="nil"/>
              <w:bottom w:val="single" w:sz="8" w:space="0" w:color="auto"/>
              <w:right w:val="single" w:sz="8" w:space="0" w:color="auto"/>
            </w:tcBorders>
            <w:shd w:val="clear" w:color="000000" w:fill="4472C4"/>
            <w:vAlign w:val="center"/>
            <w:hideMark/>
            <w:tcPrChange w:id="2853" w:author="Greg" w:date="2018-12-08T11:57:00Z">
              <w:tcPr>
                <w:tcW w:w="1460" w:type="dxa"/>
                <w:tcBorders>
                  <w:top w:val="nil"/>
                  <w:left w:val="nil"/>
                  <w:bottom w:val="single" w:sz="8" w:space="0" w:color="auto"/>
                  <w:right w:val="single" w:sz="8" w:space="0" w:color="auto"/>
                </w:tcBorders>
                <w:shd w:val="clear" w:color="000000" w:fill="4472C4"/>
                <w:vAlign w:val="center"/>
                <w:hideMark/>
              </w:tcPr>
            </w:tcPrChange>
          </w:tcPr>
          <w:p w14:paraId="3A6E8232" w14:textId="77777777" w:rsidR="004B4A9E" w:rsidRPr="0040757A" w:rsidRDefault="004B4A9E">
            <w:pPr>
              <w:spacing w:after="0" w:line="240" w:lineRule="auto"/>
              <w:jc w:val="center"/>
              <w:rPr>
                <w:ins w:id="2854" w:author="Greg" w:date="2018-12-08T11:37:00Z"/>
                <w:rFonts w:eastAsia="Times New Roman" w:cstheme="minorHAnsi"/>
                <w:b/>
                <w:bCs/>
                <w:color w:val="FFFFFF"/>
                <w:rPrChange w:id="2855" w:author="Greg" w:date="2018-12-08T12:09:00Z">
                  <w:rPr>
                    <w:ins w:id="2856" w:author="Greg" w:date="2018-12-08T11:37:00Z"/>
                    <w:rFonts w:ascii="Calibri" w:eastAsia="Times New Roman" w:hAnsi="Calibri" w:cs="Calibri"/>
                    <w:b/>
                    <w:bCs/>
                    <w:color w:val="FFFFFF"/>
                    <w:sz w:val="24"/>
                    <w:szCs w:val="24"/>
                  </w:rPr>
                </w:rPrChange>
              </w:rPr>
            </w:pPr>
            <w:ins w:id="2857" w:author="Greg" w:date="2018-12-08T11:37:00Z">
              <w:r w:rsidRPr="0040757A">
                <w:rPr>
                  <w:rFonts w:eastAsia="Times New Roman" w:cstheme="minorHAnsi"/>
                  <w:b/>
                  <w:bCs/>
                  <w:color w:val="FFFFFF" w:themeColor="background1"/>
                  <w:rPrChange w:id="2858" w:author="Greg" w:date="2018-12-08T12:09:00Z">
                    <w:rPr>
                      <w:rFonts w:ascii="Calibri" w:eastAsia="Times New Roman" w:hAnsi="Calibri" w:cs="Calibri"/>
                      <w:b/>
                      <w:bCs/>
                      <w:color w:val="FFFFFF" w:themeColor="background1"/>
                      <w:sz w:val="24"/>
                    </w:rPr>
                  </w:rPrChange>
                </w:rPr>
                <w:t>MRI</w:t>
              </w:r>
            </w:ins>
          </w:p>
        </w:tc>
      </w:tr>
      <w:tr w:rsidR="004B4A9E" w:rsidRPr="0040757A" w14:paraId="5E0025DE" w14:textId="77777777" w:rsidTr="00AE5544">
        <w:trPr>
          <w:trHeight w:val="320"/>
          <w:ins w:id="2859" w:author="Greg" w:date="2018-12-08T11:37:00Z"/>
          <w:trPrChange w:id="2860" w:author="Greg" w:date="2018-12-08T11:57:00Z">
            <w:trPr>
              <w:trHeight w:val="320"/>
            </w:trPr>
          </w:trPrChange>
        </w:trPr>
        <w:tc>
          <w:tcPr>
            <w:tcW w:w="1540" w:type="dxa"/>
            <w:tcBorders>
              <w:top w:val="nil"/>
              <w:left w:val="single" w:sz="8" w:space="0" w:color="auto"/>
              <w:bottom w:val="single" w:sz="8" w:space="0" w:color="auto"/>
              <w:right w:val="single" w:sz="8" w:space="0" w:color="auto"/>
            </w:tcBorders>
            <w:shd w:val="clear" w:color="auto" w:fill="auto"/>
            <w:vAlign w:val="center"/>
            <w:hideMark/>
            <w:tcPrChange w:id="2861" w:author="Greg" w:date="2018-12-08T11:57:00Z">
              <w:tcPr>
                <w:tcW w:w="1540" w:type="dxa"/>
                <w:tcBorders>
                  <w:top w:val="nil"/>
                  <w:left w:val="single" w:sz="8" w:space="0" w:color="auto"/>
                  <w:bottom w:val="single" w:sz="8" w:space="0" w:color="auto"/>
                  <w:right w:val="single" w:sz="8" w:space="0" w:color="auto"/>
                </w:tcBorders>
                <w:shd w:val="clear" w:color="auto" w:fill="auto"/>
                <w:vAlign w:val="center"/>
                <w:hideMark/>
              </w:tcPr>
            </w:tcPrChange>
          </w:tcPr>
          <w:p w14:paraId="69257A38" w14:textId="77777777" w:rsidR="004B4A9E" w:rsidRPr="0040757A" w:rsidRDefault="004B4A9E">
            <w:pPr>
              <w:spacing w:after="0" w:line="240" w:lineRule="auto"/>
              <w:jc w:val="center"/>
              <w:rPr>
                <w:ins w:id="2862" w:author="Greg" w:date="2018-12-08T11:37:00Z"/>
                <w:rFonts w:eastAsia="Times New Roman" w:cstheme="minorHAnsi"/>
                <w:b/>
                <w:bCs/>
                <w:color w:val="000000"/>
                <w:rPrChange w:id="2863" w:author="Greg" w:date="2018-12-08T12:09:00Z">
                  <w:rPr>
                    <w:ins w:id="2864" w:author="Greg" w:date="2018-12-08T11:37:00Z"/>
                    <w:rFonts w:ascii="Calibri" w:eastAsia="Times New Roman" w:hAnsi="Calibri" w:cs="Calibri"/>
                    <w:b/>
                    <w:bCs/>
                    <w:color w:val="000000"/>
                    <w:sz w:val="24"/>
                    <w:szCs w:val="24"/>
                  </w:rPr>
                </w:rPrChange>
              </w:rPr>
            </w:pPr>
            <w:ins w:id="2865" w:author="Greg" w:date="2018-12-08T11:37:00Z">
              <w:r w:rsidRPr="0040757A">
                <w:rPr>
                  <w:rFonts w:eastAsia="Times New Roman" w:cstheme="minorHAnsi"/>
                  <w:b/>
                  <w:bCs/>
                  <w:color w:val="000000"/>
                  <w:rPrChange w:id="2866" w:author="Greg" w:date="2018-12-08T12:09:00Z">
                    <w:rPr>
                      <w:rFonts w:ascii="Calibri" w:eastAsia="Times New Roman" w:hAnsi="Calibri" w:cs="Calibri"/>
                      <w:b/>
                      <w:bCs/>
                      <w:color w:val="000000"/>
                      <w:sz w:val="24"/>
                    </w:rPr>
                  </w:rPrChange>
                </w:rPr>
                <w:t xml:space="preserve">$408,528.19 </w:t>
              </w:r>
            </w:ins>
          </w:p>
        </w:tc>
        <w:tc>
          <w:tcPr>
            <w:tcW w:w="1540" w:type="dxa"/>
            <w:tcBorders>
              <w:top w:val="nil"/>
              <w:left w:val="nil"/>
              <w:bottom w:val="single" w:sz="8" w:space="0" w:color="auto"/>
              <w:right w:val="single" w:sz="8" w:space="0" w:color="auto"/>
            </w:tcBorders>
            <w:shd w:val="clear" w:color="auto" w:fill="auto"/>
            <w:vAlign w:val="center"/>
            <w:hideMark/>
            <w:tcPrChange w:id="2867" w:author="Greg" w:date="2018-12-08T11:57:00Z">
              <w:tcPr>
                <w:tcW w:w="1540" w:type="dxa"/>
                <w:tcBorders>
                  <w:top w:val="nil"/>
                  <w:left w:val="nil"/>
                  <w:bottom w:val="single" w:sz="8" w:space="0" w:color="auto"/>
                  <w:right w:val="single" w:sz="8" w:space="0" w:color="auto"/>
                </w:tcBorders>
                <w:shd w:val="clear" w:color="auto" w:fill="auto"/>
                <w:vAlign w:val="center"/>
                <w:hideMark/>
              </w:tcPr>
            </w:tcPrChange>
          </w:tcPr>
          <w:p w14:paraId="5DCE931A" w14:textId="77777777" w:rsidR="004B4A9E" w:rsidRPr="0040757A" w:rsidRDefault="004B4A9E">
            <w:pPr>
              <w:spacing w:after="0" w:line="240" w:lineRule="auto"/>
              <w:jc w:val="center"/>
              <w:rPr>
                <w:ins w:id="2868" w:author="Greg" w:date="2018-12-08T11:37:00Z"/>
                <w:rFonts w:eastAsia="Times New Roman" w:cstheme="minorHAnsi"/>
                <w:b/>
                <w:bCs/>
                <w:color w:val="000000"/>
                <w:rPrChange w:id="2869" w:author="Greg" w:date="2018-12-08T12:09:00Z">
                  <w:rPr>
                    <w:ins w:id="2870" w:author="Greg" w:date="2018-12-08T11:37:00Z"/>
                    <w:rFonts w:ascii="Calibri" w:eastAsia="Times New Roman" w:hAnsi="Calibri" w:cs="Calibri"/>
                    <w:b/>
                    <w:bCs/>
                    <w:color w:val="000000"/>
                    <w:sz w:val="24"/>
                    <w:szCs w:val="24"/>
                  </w:rPr>
                </w:rPrChange>
              </w:rPr>
            </w:pPr>
            <w:ins w:id="2871" w:author="Greg" w:date="2018-12-08T11:37:00Z">
              <w:r w:rsidRPr="0040757A">
                <w:rPr>
                  <w:rFonts w:eastAsia="Times New Roman" w:cstheme="minorHAnsi"/>
                  <w:b/>
                  <w:bCs/>
                  <w:color w:val="000000"/>
                  <w:rPrChange w:id="2872" w:author="Greg" w:date="2018-12-08T12:09:00Z">
                    <w:rPr>
                      <w:rFonts w:ascii="Calibri" w:eastAsia="Times New Roman" w:hAnsi="Calibri" w:cs="Calibri"/>
                      <w:b/>
                      <w:bCs/>
                      <w:color w:val="000000"/>
                      <w:sz w:val="24"/>
                    </w:rPr>
                  </w:rPrChange>
                </w:rPr>
                <w:t xml:space="preserve">$1,126,368.19 </w:t>
              </w:r>
            </w:ins>
          </w:p>
        </w:tc>
        <w:tc>
          <w:tcPr>
            <w:tcW w:w="1361" w:type="dxa"/>
            <w:tcBorders>
              <w:top w:val="nil"/>
              <w:left w:val="nil"/>
              <w:bottom w:val="single" w:sz="8" w:space="0" w:color="auto"/>
              <w:right w:val="single" w:sz="8" w:space="0" w:color="auto"/>
            </w:tcBorders>
            <w:shd w:val="clear" w:color="auto" w:fill="auto"/>
            <w:vAlign w:val="center"/>
            <w:hideMark/>
            <w:tcPrChange w:id="2873" w:author="Greg" w:date="2018-12-08T11:57:00Z">
              <w:tcPr>
                <w:tcW w:w="1320" w:type="dxa"/>
                <w:tcBorders>
                  <w:top w:val="nil"/>
                  <w:left w:val="nil"/>
                  <w:bottom w:val="single" w:sz="8" w:space="0" w:color="auto"/>
                  <w:right w:val="single" w:sz="8" w:space="0" w:color="auto"/>
                </w:tcBorders>
                <w:shd w:val="clear" w:color="auto" w:fill="auto"/>
                <w:vAlign w:val="center"/>
                <w:hideMark/>
              </w:tcPr>
            </w:tcPrChange>
          </w:tcPr>
          <w:p w14:paraId="58EE47B3" w14:textId="77777777" w:rsidR="004B4A9E" w:rsidRPr="0040757A" w:rsidRDefault="004B4A9E">
            <w:pPr>
              <w:spacing w:after="0" w:line="240" w:lineRule="auto"/>
              <w:jc w:val="center"/>
              <w:rPr>
                <w:ins w:id="2874" w:author="Greg" w:date="2018-12-08T11:37:00Z"/>
                <w:rFonts w:eastAsia="Times New Roman" w:cstheme="minorHAnsi"/>
                <w:b/>
                <w:bCs/>
                <w:color w:val="000000"/>
                <w:rPrChange w:id="2875" w:author="Greg" w:date="2018-12-08T12:09:00Z">
                  <w:rPr>
                    <w:ins w:id="2876" w:author="Greg" w:date="2018-12-08T11:37:00Z"/>
                    <w:rFonts w:ascii="Calibri" w:eastAsia="Times New Roman" w:hAnsi="Calibri" w:cs="Calibri"/>
                    <w:b/>
                    <w:bCs/>
                    <w:color w:val="000000"/>
                    <w:sz w:val="24"/>
                    <w:szCs w:val="24"/>
                  </w:rPr>
                </w:rPrChange>
              </w:rPr>
            </w:pPr>
            <w:ins w:id="2877" w:author="Greg" w:date="2018-12-08T11:37:00Z">
              <w:r w:rsidRPr="0040757A">
                <w:rPr>
                  <w:rFonts w:eastAsia="Times New Roman" w:cstheme="minorHAnsi"/>
                  <w:b/>
                  <w:bCs/>
                  <w:color w:val="FF0000"/>
                  <w:rPrChange w:id="2878" w:author="Greg" w:date="2018-12-08T12:09:00Z">
                    <w:rPr>
                      <w:rFonts w:ascii="Calibri" w:eastAsia="Times New Roman" w:hAnsi="Calibri" w:cs="Calibri"/>
                      <w:b/>
                      <w:bCs/>
                      <w:color w:val="FF0000"/>
                      <w:sz w:val="24"/>
                    </w:rPr>
                  </w:rPrChange>
                </w:rPr>
                <w:t>($46,218.19)</w:t>
              </w:r>
            </w:ins>
          </w:p>
        </w:tc>
        <w:tc>
          <w:tcPr>
            <w:tcW w:w="2020" w:type="dxa"/>
            <w:tcBorders>
              <w:top w:val="nil"/>
              <w:left w:val="nil"/>
              <w:bottom w:val="single" w:sz="8" w:space="0" w:color="auto"/>
              <w:right w:val="single" w:sz="8" w:space="0" w:color="auto"/>
            </w:tcBorders>
            <w:shd w:val="clear" w:color="auto" w:fill="auto"/>
            <w:vAlign w:val="center"/>
            <w:hideMark/>
            <w:tcPrChange w:id="2879" w:author="Greg" w:date="2018-12-08T11:57:00Z">
              <w:tcPr>
                <w:tcW w:w="2020" w:type="dxa"/>
                <w:tcBorders>
                  <w:top w:val="nil"/>
                  <w:left w:val="nil"/>
                  <w:bottom w:val="single" w:sz="8" w:space="0" w:color="auto"/>
                  <w:right w:val="single" w:sz="8" w:space="0" w:color="auto"/>
                </w:tcBorders>
                <w:shd w:val="clear" w:color="auto" w:fill="auto"/>
                <w:vAlign w:val="center"/>
                <w:hideMark/>
              </w:tcPr>
            </w:tcPrChange>
          </w:tcPr>
          <w:p w14:paraId="48419683" w14:textId="77777777" w:rsidR="004B4A9E" w:rsidRPr="0040757A" w:rsidRDefault="004B4A9E">
            <w:pPr>
              <w:spacing w:after="0" w:line="240" w:lineRule="auto"/>
              <w:jc w:val="center"/>
              <w:rPr>
                <w:ins w:id="2880" w:author="Greg" w:date="2018-12-08T11:37:00Z"/>
                <w:rFonts w:eastAsia="Times New Roman" w:cstheme="minorHAnsi"/>
                <w:b/>
                <w:bCs/>
                <w:color w:val="000000"/>
                <w:rPrChange w:id="2881" w:author="Greg" w:date="2018-12-08T12:09:00Z">
                  <w:rPr>
                    <w:ins w:id="2882" w:author="Greg" w:date="2018-12-08T11:37:00Z"/>
                    <w:rFonts w:ascii="Calibri" w:eastAsia="Times New Roman" w:hAnsi="Calibri" w:cs="Calibri"/>
                    <w:b/>
                    <w:bCs/>
                    <w:color w:val="000000"/>
                    <w:sz w:val="24"/>
                    <w:szCs w:val="24"/>
                  </w:rPr>
                </w:rPrChange>
              </w:rPr>
            </w:pPr>
            <w:ins w:id="2883" w:author="Greg" w:date="2018-12-08T11:37:00Z">
              <w:r w:rsidRPr="0040757A">
                <w:rPr>
                  <w:rFonts w:eastAsia="Times New Roman" w:cstheme="minorHAnsi"/>
                  <w:b/>
                  <w:bCs/>
                  <w:color w:val="000000"/>
                  <w:rPrChange w:id="2884" w:author="Greg" w:date="2018-12-08T12:09:00Z">
                    <w:rPr>
                      <w:rFonts w:ascii="Calibri" w:eastAsia="Times New Roman" w:hAnsi="Calibri" w:cs="Calibri"/>
                      <w:b/>
                      <w:bCs/>
                      <w:color w:val="000000"/>
                      <w:sz w:val="24"/>
                    </w:rPr>
                  </w:rPrChange>
                </w:rPr>
                <w:t>0.96</w:t>
              </w:r>
            </w:ins>
          </w:p>
        </w:tc>
        <w:tc>
          <w:tcPr>
            <w:tcW w:w="1361" w:type="dxa"/>
            <w:tcBorders>
              <w:top w:val="nil"/>
              <w:left w:val="nil"/>
              <w:bottom w:val="single" w:sz="8" w:space="0" w:color="auto"/>
              <w:right w:val="single" w:sz="8" w:space="0" w:color="auto"/>
            </w:tcBorders>
            <w:shd w:val="clear" w:color="auto" w:fill="auto"/>
            <w:vAlign w:val="center"/>
            <w:hideMark/>
            <w:tcPrChange w:id="2885" w:author="Greg" w:date="2018-12-08T11:57:00Z">
              <w:tcPr>
                <w:tcW w:w="1320" w:type="dxa"/>
                <w:tcBorders>
                  <w:top w:val="nil"/>
                  <w:left w:val="nil"/>
                  <w:bottom w:val="single" w:sz="8" w:space="0" w:color="auto"/>
                  <w:right w:val="single" w:sz="8" w:space="0" w:color="auto"/>
                </w:tcBorders>
                <w:shd w:val="clear" w:color="auto" w:fill="auto"/>
                <w:vAlign w:val="center"/>
                <w:hideMark/>
              </w:tcPr>
            </w:tcPrChange>
          </w:tcPr>
          <w:p w14:paraId="1737FC6E" w14:textId="77777777" w:rsidR="004B4A9E" w:rsidRPr="0040757A" w:rsidRDefault="004B4A9E">
            <w:pPr>
              <w:spacing w:after="0" w:line="240" w:lineRule="auto"/>
              <w:jc w:val="center"/>
              <w:rPr>
                <w:ins w:id="2886" w:author="Greg" w:date="2018-12-08T11:37:00Z"/>
                <w:rFonts w:eastAsia="Times New Roman" w:cstheme="minorHAnsi"/>
                <w:b/>
                <w:bCs/>
                <w:color w:val="000000"/>
                <w:rPrChange w:id="2887" w:author="Greg" w:date="2018-12-08T12:09:00Z">
                  <w:rPr>
                    <w:ins w:id="2888" w:author="Greg" w:date="2018-12-08T11:37:00Z"/>
                    <w:rFonts w:ascii="Calibri" w:eastAsia="Times New Roman" w:hAnsi="Calibri" w:cs="Calibri"/>
                    <w:b/>
                    <w:bCs/>
                    <w:color w:val="000000"/>
                    <w:sz w:val="24"/>
                    <w:szCs w:val="24"/>
                  </w:rPr>
                </w:rPrChange>
              </w:rPr>
            </w:pPr>
            <w:ins w:id="2889" w:author="Greg" w:date="2018-12-08T11:37:00Z">
              <w:r w:rsidRPr="0040757A">
                <w:rPr>
                  <w:rFonts w:eastAsia="Times New Roman" w:cstheme="minorHAnsi"/>
                  <w:b/>
                  <w:bCs/>
                  <w:color w:val="000000"/>
                  <w:rPrChange w:id="2890" w:author="Greg" w:date="2018-12-08T12:09:00Z">
                    <w:rPr>
                      <w:rFonts w:ascii="Calibri" w:eastAsia="Times New Roman" w:hAnsi="Calibri" w:cs="Calibri"/>
                      <w:b/>
                      <w:bCs/>
                      <w:color w:val="000000"/>
                      <w:sz w:val="24"/>
                    </w:rPr>
                  </w:rPrChange>
                </w:rPr>
                <w:t>0.637</w:t>
              </w:r>
            </w:ins>
          </w:p>
        </w:tc>
        <w:tc>
          <w:tcPr>
            <w:tcW w:w="1460" w:type="dxa"/>
            <w:tcBorders>
              <w:top w:val="nil"/>
              <w:left w:val="nil"/>
              <w:bottom w:val="single" w:sz="8" w:space="0" w:color="auto"/>
              <w:right w:val="single" w:sz="8" w:space="0" w:color="auto"/>
            </w:tcBorders>
            <w:shd w:val="clear" w:color="auto" w:fill="auto"/>
            <w:vAlign w:val="center"/>
            <w:hideMark/>
            <w:tcPrChange w:id="2891" w:author="Greg" w:date="2018-12-08T11:57:00Z">
              <w:tcPr>
                <w:tcW w:w="1460" w:type="dxa"/>
                <w:tcBorders>
                  <w:top w:val="nil"/>
                  <w:left w:val="nil"/>
                  <w:bottom w:val="single" w:sz="8" w:space="0" w:color="auto"/>
                  <w:right w:val="single" w:sz="8" w:space="0" w:color="auto"/>
                </w:tcBorders>
                <w:shd w:val="clear" w:color="auto" w:fill="auto"/>
                <w:vAlign w:val="center"/>
                <w:hideMark/>
              </w:tcPr>
            </w:tcPrChange>
          </w:tcPr>
          <w:p w14:paraId="59DBBD75" w14:textId="77777777" w:rsidR="004B4A9E" w:rsidRPr="0040757A" w:rsidRDefault="004B4A9E">
            <w:pPr>
              <w:spacing w:after="0" w:line="240" w:lineRule="auto"/>
              <w:jc w:val="center"/>
              <w:rPr>
                <w:ins w:id="2892" w:author="Greg" w:date="2018-12-08T11:37:00Z"/>
                <w:rFonts w:eastAsia="Times New Roman" w:cstheme="minorHAnsi"/>
                <w:b/>
                <w:bCs/>
                <w:color w:val="000000"/>
                <w:rPrChange w:id="2893" w:author="Greg" w:date="2018-12-08T12:09:00Z">
                  <w:rPr>
                    <w:ins w:id="2894" w:author="Greg" w:date="2018-12-08T11:37:00Z"/>
                    <w:rFonts w:ascii="Calibri" w:eastAsia="Times New Roman" w:hAnsi="Calibri" w:cs="Calibri"/>
                    <w:b/>
                    <w:bCs/>
                    <w:color w:val="000000"/>
                    <w:sz w:val="24"/>
                    <w:szCs w:val="24"/>
                  </w:rPr>
                </w:rPrChange>
              </w:rPr>
            </w:pPr>
            <w:ins w:id="2895" w:author="Greg" w:date="2018-12-08T11:37:00Z">
              <w:r w:rsidRPr="0040757A">
                <w:rPr>
                  <w:rFonts w:eastAsia="Times New Roman" w:cstheme="minorHAnsi"/>
                  <w:b/>
                  <w:bCs/>
                  <w:color w:val="000000"/>
                  <w:rPrChange w:id="2896" w:author="Greg" w:date="2018-12-08T12:09:00Z">
                    <w:rPr>
                      <w:rFonts w:ascii="Calibri" w:eastAsia="Times New Roman" w:hAnsi="Calibri" w:cs="Calibri"/>
                      <w:b/>
                      <w:bCs/>
                      <w:color w:val="000000"/>
                      <w:sz w:val="24"/>
                    </w:rPr>
                  </w:rPrChange>
                </w:rPr>
                <w:t>-0.34</w:t>
              </w:r>
            </w:ins>
          </w:p>
        </w:tc>
      </w:tr>
    </w:tbl>
    <w:p w14:paraId="46B992DC" w14:textId="77777777" w:rsidR="004B4A9E" w:rsidRPr="0040757A" w:rsidRDefault="004B4A9E">
      <w:pPr>
        <w:spacing w:after="0" w:line="240" w:lineRule="auto"/>
        <w:rPr>
          <w:ins w:id="2897" w:author="Greg" w:date="2018-12-08T11:37:00Z"/>
          <w:rFonts w:cstheme="minorHAnsi"/>
          <w:rPrChange w:id="2898" w:author="Greg" w:date="2018-12-08T12:09:00Z">
            <w:rPr>
              <w:ins w:id="2899" w:author="Greg" w:date="2018-12-08T11:37:00Z"/>
              <w:rFonts w:ascii="Calibri" w:hAnsi="Calibri" w:cs="AngsanaUPC"/>
              <w:sz w:val="24"/>
              <w:szCs w:val="32"/>
            </w:rPr>
          </w:rPrChange>
        </w:rPr>
        <w:pPrChange w:id="2900" w:author="Greg" w:date="2018-12-08T11:54:00Z">
          <w:pPr/>
        </w:pPrChange>
      </w:pPr>
    </w:p>
    <w:p w14:paraId="3E191C19" w14:textId="0EBC1B64" w:rsidR="004B4A9E" w:rsidRPr="0040757A" w:rsidRDefault="004B4A9E">
      <w:pPr>
        <w:spacing w:after="0" w:line="240" w:lineRule="auto"/>
        <w:rPr>
          <w:ins w:id="2901" w:author="Greg" w:date="2018-12-08T11:37:00Z"/>
          <w:rFonts w:cstheme="minorHAnsi"/>
          <w:rPrChange w:id="2902" w:author="Greg" w:date="2018-12-08T12:09:00Z">
            <w:rPr>
              <w:ins w:id="2903" w:author="Greg" w:date="2018-12-08T11:37:00Z"/>
              <w:sz w:val="24"/>
            </w:rPr>
          </w:rPrChange>
        </w:rPr>
        <w:pPrChange w:id="2904" w:author="Greg" w:date="2018-12-08T11:54:00Z">
          <w:pPr/>
        </w:pPrChange>
      </w:pPr>
      <w:ins w:id="2905" w:author="Greg" w:date="2018-12-08T11:37:00Z">
        <w:r w:rsidRPr="00C524E0">
          <w:rPr>
            <w:rFonts w:cstheme="minorHAnsi"/>
          </w:rPr>
          <w:t>Summary:</w:t>
        </w:r>
        <w:r w:rsidRPr="0040757A">
          <w:rPr>
            <w:rFonts w:cstheme="minorHAnsi"/>
            <w:rPrChange w:id="2906" w:author="Greg" w:date="2018-12-08T12:09:00Z">
              <w:rPr>
                <w:sz w:val="24"/>
              </w:rPr>
            </w:rPrChange>
          </w:rPr>
          <w:t xml:space="preserve"> The project is 19 days behind schedule and has cost variance of ($29445.08)</w:t>
        </w:r>
      </w:ins>
      <w:ins w:id="2907" w:author="Greg" w:date="2018-12-08T12:16:00Z">
        <w:r w:rsidR="00845B08">
          <w:rPr>
            <w:rFonts w:cstheme="minorHAnsi"/>
          </w:rPr>
          <w:t>.</w:t>
        </w:r>
      </w:ins>
    </w:p>
    <w:p w14:paraId="6457CA2A" w14:textId="77777777" w:rsidR="004B4A9E" w:rsidRPr="00C524E0" w:rsidRDefault="004B4A9E">
      <w:pPr>
        <w:spacing w:after="0" w:line="240" w:lineRule="auto"/>
        <w:rPr>
          <w:ins w:id="2908" w:author="Greg" w:date="2018-12-08T11:37:00Z"/>
          <w:rFonts w:cstheme="minorHAnsi"/>
        </w:rPr>
        <w:pPrChange w:id="2909" w:author="Greg" w:date="2018-12-08T11:54:00Z">
          <w:pPr/>
        </w:pPrChange>
      </w:pPr>
    </w:p>
    <w:p w14:paraId="231E6268" w14:textId="6ED23B43" w:rsidR="004B4A9E" w:rsidRPr="0040757A" w:rsidRDefault="004B4A9E">
      <w:pPr>
        <w:spacing w:after="0" w:line="240" w:lineRule="auto"/>
        <w:rPr>
          <w:ins w:id="2910" w:author="Greg" w:date="2018-12-08T11:37:00Z"/>
          <w:rFonts w:cstheme="minorHAnsi"/>
          <w:rPrChange w:id="2911" w:author="Greg" w:date="2018-12-08T12:09:00Z">
            <w:rPr>
              <w:ins w:id="2912" w:author="Greg" w:date="2018-12-08T11:37:00Z"/>
            </w:rPr>
          </w:rPrChange>
        </w:rPr>
        <w:pPrChange w:id="2913" w:author="Greg" w:date="2018-12-08T11:54:00Z">
          <w:pPr/>
        </w:pPrChange>
      </w:pPr>
      <w:ins w:id="2914" w:author="Greg" w:date="2018-12-08T11:37:00Z">
        <w:r w:rsidRPr="0040757A">
          <w:rPr>
            <w:rFonts w:cstheme="minorHAnsi"/>
            <w:rPrChange w:id="2915" w:author="Greg" w:date="2018-12-08T12:09:00Z">
              <w:rPr/>
            </w:rPrChange>
          </w:rPr>
          <w:t>Forecast</w:t>
        </w:r>
      </w:ins>
      <w:ins w:id="2916" w:author="Greg" w:date="2018-12-08T12:14:00Z">
        <w:r w:rsidR="0040757A">
          <w:rPr>
            <w:rFonts w:cstheme="minorHAnsi"/>
          </w:rPr>
          <w:t>ing</w:t>
        </w:r>
      </w:ins>
      <w:ins w:id="2917" w:author="Greg" w:date="2018-12-08T11:37:00Z">
        <w:r w:rsidRPr="00C524E0">
          <w:rPr>
            <w:rFonts w:cstheme="minorHAnsi"/>
          </w:rPr>
          <w:t>:</w:t>
        </w:r>
      </w:ins>
      <w:ins w:id="2918" w:author="Greg" w:date="2018-12-08T12:14:00Z">
        <w:r w:rsidR="0040757A">
          <w:rPr>
            <w:rFonts w:cstheme="minorHAnsi"/>
          </w:rPr>
          <w:t xml:space="preserve"> </w:t>
        </w:r>
      </w:ins>
      <w:ins w:id="2919" w:author="Greg" w:date="2018-12-08T11:37:00Z">
        <w:r w:rsidRPr="00C524E0">
          <w:rPr>
            <w:rFonts w:cstheme="minorHAnsi"/>
          </w:rPr>
          <w:t xml:space="preserve">The project is over budget by and is 19 days behind schedule. TCPI is 1.08 which infers a need for increased </w:t>
        </w:r>
      </w:ins>
      <w:ins w:id="2920" w:author="Greg" w:date="2018-12-08T11:54:00Z">
        <w:r w:rsidR="00AE5544" w:rsidRPr="0040757A">
          <w:rPr>
            <w:rFonts w:cstheme="minorHAnsi"/>
            <w:rPrChange w:id="2921" w:author="Greg" w:date="2018-12-08T12:09:00Z">
              <w:rPr/>
            </w:rPrChange>
          </w:rPr>
          <w:t>performance</w:t>
        </w:r>
      </w:ins>
      <w:ins w:id="2922" w:author="Greg" w:date="2018-12-08T11:37:00Z">
        <w:r w:rsidRPr="0040757A">
          <w:rPr>
            <w:rFonts w:cstheme="minorHAnsi"/>
            <w:rPrChange w:id="2923" w:author="Greg" w:date="2018-12-08T12:09:00Z">
              <w:rPr/>
            </w:rPrChange>
          </w:rPr>
          <w:t xml:space="preserve"> for the remaining work of the project to remain within budget</w:t>
        </w:r>
      </w:ins>
    </w:p>
    <w:p w14:paraId="5FB1EB33" w14:textId="77777777" w:rsidR="004B4A9E" w:rsidRPr="0040757A" w:rsidRDefault="004B4A9E">
      <w:pPr>
        <w:spacing w:after="0" w:line="240" w:lineRule="auto"/>
        <w:rPr>
          <w:ins w:id="2924" w:author="Greg" w:date="2018-12-08T11:37:00Z"/>
          <w:rFonts w:cstheme="minorHAnsi"/>
          <w:rPrChange w:id="2925" w:author="Greg" w:date="2018-12-08T12:09:00Z">
            <w:rPr>
              <w:ins w:id="2926" w:author="Greg" w:date="2018-12-08T11:37:00Z"/>
              <w:rFonts w:ascii="Calibri" w:hAnsi="Calibri" w:cs="AngsanaUPC"/>
              <w:sz w:val="24"/>
              <w:szCs w:val="32"/>
            </w:rPr>
          </w:rPrChange>
        </w:rPr>
        <w:pPrChange w:id="2927" w:author="Greg" w:date="2018-12-08T11:54:00Z">
          <w:pPr/>
        </w:pPrChange>
      </w:pPr>
    </w:p>
    <w:p w14:paraId="3CE254C9" w14:textId="27AF4B1C" w:rsidR="00A17692" w:rsidRPr="0088785C" w:rsidRDefault="00A17692" w:rsidP="00A17692">
      <w:pPr>
        <w:spacing w:after="0" w:line="240" w:lineRule="auto"/>
        <w:rPr>
          <w:ins w:id="2928" w:author="Greg" w:date="2018-12-08T12:37:00Z"/>
          <w:rFonts w:cstheme="minorHAnsi"/>
        </w:rPr>
      </w:pPr>
      <w:ins w:id="2929" w:author="Greg" w:date="2018-12-08T12:37:00Z">
        <w:r>
          <w:rPr>
            <w:rFonts w:cstheme="minorHAnsi"/>
          </w:rPr>
          <w:t xml:space="preserve">To view the Gantt Tracking </w:t>
        </w:r>
        <w:del w:id="2930" w:author="Greg Hutchins" w:date="2018-12-09T14:57:00Z">
          <w:r w:rsidDel="00E640BB">
            <w:rPr>
              <w:rFonts w:cstheme="minorHAnsi"/>
            </w:rPr>
            <w:delText>chart</w:delText>
          </w:r>
        </w:del>
      </w:ins>
      <w:ins w:id="2931" w:author="Greg Hutchins" w:date="2018-12-09T14:57:00Z">
        <w:r w:rsidR="00E640BB">
          <w:rPr>
            <w:rFonts w:cstheme="minorHAnsi"/>
          </w:rPr>
          <w:t>table</w:t>
        </w:r>
      </w:ins>
      <w:ins w:id="2932" w:author="Greg" w:date="2018-12-08T12:37:00Z">
        <w:r>
          <w:rPr>
            <w:rFonts w:cstheme="minorHAnsi"/>
          </w:rPr>
          <w:t xml:space="preserve"> </w:t>
        </w:r>
      </w:ins>
      <w:r w:rsidR="001918E1">
        <w:rPr>
          <w:rFonts w:cstheme="minorHAnsi"/>
        </w:rPr>
        <w:t xml:space="preserve">and </w:t>
      </w:r>
      <w:r w:rsidR="00AC541E">
        <w:rPr>
          <w:rFonts w:cstheme="minorHAnsi"/>
        </w:rPr>
        <w:t xml:space="preserve">the Earned Value Report </w:t>
      </w:r>
      <w:ins w:id="2933" w:author="Greg" w:date="2018-12-08T12:37:00Z">
        <w:r>
          <w:rPr>
            <w:rFonts w:cstheme="minorHAnsi"/>
          </w:rPr>
          <w:t xml:space="preserve">for this quarter please see </w:t>
        </w:r>
        <w:r w:rsidRPr="00821277">
          <w:rPr>
            <w:rFonts w:cstheme="minorHAnsi"/>
            <w:rPrChange w:id="2934" w:author="Greg Hutchins" w:date="2018-12-09T16:02:00Z">
              <w:rPr>
                <w:rFonts w:cstheme="minorHAnsi"/>
                <w:b/>
              </w:rPr>
            </w:rPrChange>
          </w:rPr>
          <w:t>Appendi</w:t>
        </w:r>
      </w:ins>
      <w:r w:rsidR="00015898">
        <w:rPr>
          <w:rFonts w:cstheme="minorHAnsi"/>
        </w:rPr>
        <w:t>ces</w:t>
      </w:r>
      <w:ins w:id="2935" w:author="Greg" w:date="2018-12-08T12:37:00Z">
        <w:r w:rsidRPr="00821277">
          <w:rPr>
            <w:rFonts w:cstheme="minorHAnsi"/>
            <w:rPrChange w:id="2936" w:author="Greg Hutchins" w:date="2018-12-09T16:02:00Z">
              <w:rPr>
                <w:rFonts w:cstheme="minorHAnsi"/>
                <w:b/>
              </w:rPr>
            </w:rPrChange>
          </w:rPr>
          <w:t xml:space="preserve"> </w:t>
        </w:r>
      </w:ins>
      <w:r w:rsidR="00B10AD4">
        <w:rPr>
          <w:rFonts w:cstheme="minorHAnsi"/>
        </w:rPr>
        <w:t>K</w:t>
      </w:r>
      <w:r w:rsidR="00AC541E">
        <w:rPr>
          <w:rFonts w:cstheme="minorHAnsi"/>
        </w:rPr>
        <w:t xml:space="preserve"> and L</w:t>
      </w:r>
      <w:ins w:id="2937" w:author="Greg" w:date="2018-12-08T12:37:00Z">
        <w:r w:rsidRPr="00821277">
          <w:rPr>
            <w:rFonts w:cstheme="minorHAnsi"/>
          </w:rPr>
          <w:t>.</w:t>
        </w:r>
      </w:ins>
    </w:p>
    <w:p w14:paraId="4798DEF1" w14:textId="774A32EB" w:rsidR="004B4A9E" w:rsidRDefault="004B4A9E" w:rsidP="00222CBB">
      <w:pPr>
        <w:spacing w:after="0" w:line="240" w:lineRule="auto"/>
        <w:rPr>
          <w:ins w:id="2938" w:author="Greg" w:date="2018-12-08T12:58:00Z"/>
          <w:rFonts w:cstheme="minorHAnsi"/>
        </w:rPr>
      </w:pPr>
    </w:p>
    <w:p w14:paraId="74905BF4" w14:textId="77777777" w:rsidR="00541B5A" w:rsidRPr="00C524E0" w:rsidRDefault="00541B5A">
      <w:pPr>
        <w:spacing w:after="0" w:line="240" w:lineRule="auto"/>
        <w:rPr>
          <w:ins w:id="2939" w:author="Greg" w:date="2018-12-08T11:37:00Z"/>
          <w:rFonts w:cstheme="minorHAnsi"/>
        </w:rPr>
        <w:pPrChange w:id="2940" w:author="Greg" w:date="2018-12-08T11:54:00Z">
          <w:pPr/>
        </w:pPrChange>
      </w:pPr>
    </w:p>
    <w:p w14:paraId="4EAD8E1B" w14:textId="1DF2B08C" w:rsidR="004B4A9E" w:rsidRPr="00C524E0" w:rsidDel="00A7741F" w:rsidRDefault="004B4A9E" w:rsidP="00222CBB">
      <w:pPr>
        <w:spacing w:after="0" w:line="240" w:lineRule="auto"/>
        <w:rPr>
          <w:ins w:id="2941" w:author="Greg" w:date="2018-12-08T11:54:00Z"/>
          <w:del w:id="2942" w:author="Greg Hutchins" w:date="2018-12-09T15:27:00Z"/>
          <w:rFonts w:cstheme="minorHAnsi"/>
        </w:rPr>
      </w:pPr>
    </w:p>
    <w:p w14:paraId="02533195" w14:textId="19073A5A" w:rsidR="00AE5544" w:rsidRDefault="00A17692">
      <w:pPr>
        <w:pStyle w:val="Heading1"/>
        <w:spacing w:before="0" w:line="240" w:lineRule="auto"/>
        <w:rPr>
          <w:ins w:id="2943" w:author="Greg Hutchins" w:date="2018-12-09T16:40:00Z"/>
        </w:rPr>
      </w:pPr>
      <w:bookmarkStart w:id="2944" w:name="_Toc532136431"/>
      <w:ins w:id="2945" w:author="Greg" w:date="2018-12-08T12:43:00Z">
        <w:r>
          <w:t>Closing</w:t>
        </w:r>
      </w:ins>
      <w:bookmarkEnd w:id="2944"/>
    </w:p>
    <w:p w14:paraId="45564817" w14:textId="01FB6D0D" w:rsidR="001F1564" w:rsidRPr="001F1564" w:rsidDel="00CE38E6" w:rsidRDefault="001F1564">
      <w:pPr>
        <w:rPr>
          <w:ins w:id="2946" w:author="Greg" w:date="2018-12-08T11:54:00Z"/>
          <w:del w:id="2947" w:author="Greg Hutchins" w:date="2018-12-09T16:53:00Z"/>
        </w:rPr>
        <w:pPrChange w:id="2948" w:author="Greg Hutchins" w:date="2018-12-09T16:40:00Z">
          <w:pPr>
            <w:spacing w:after="0" w:line="240" w:lineRule="auto"/>
          </w:pPr>
        </w:pPrChange>
      </w:pPr>
    </w:p>
    <w:p w14:paraId="79B07599" w14:textId="11E9DD97" w:rsidR="00AE5544" w:rsidRDefault="00AE5544">
      <w:pPr>
        <w:spacing w:after="0" w:line="240" w:lineRule="auto"/>
        <w:rPr>
          <w:ins w:id="2949" w:author="Greg" w:date="2018-12-08T12:55:00Z"/>
          <w:rFonts w:cstheme="minorHAnsi"/>
        </w:rPr>
      </w:pPr>
    </w:p>
    <w:p w14:paraId="53E69683" w14:textId="1256E1BD" w:rsidR="00D93E91" w:rsidRPr="00C524E0" w:rsidRDefault="00541B5A">
      <w:pPr>
        <w:spacing w:after="0" w:line="240" w:lineRule="auto"/>
        <w:rPr>
          <w:ins w:id="2950" w:author="Greg" w:date="2018-12-08T11:54:00Z"/>
          <w:rFonts w:cstheme="minorHAnsi"/>
        </w:rPr>
      </w:pPr>
      <w:ins w:id="2951" w:author="Greg" w:date="2018-12-08T12:55:00Z">
        <w:r>
          <w:rPr>
            <w:rFonts w:cstheme="minorHAnsi"/>
          </w:rPr>
          <w:t xml:space="preserve">At this stage the team </w:t>
        </w:r>
      </w:ins>
      <w:ins w:id="2952" w:author="Greg" w:date="2018-12-08T12:57:00Z">
        <w:r>
          <w:rPr>
            <w:rFonts w:cstheme="minorHAnsi"/>
          </w:rPr>
          <w:t xml:space="preserve">is not ready to close out the project. There is an issue with </w:t>
        </w:r>
      </w:ins>
      <w:ins w:id="2953" w:author="Greg" w:date="2018-12-08T12:58:00Z">
        <w:r>
          <w:rPr>
            <w:rFonts w:cstheme="minorHAnsi"/>
          </w:rPr>
          <w:t>finishing</w:t>
        </w:r>
      </w:ins>
      <w:ins w:id="2954" w:author="Greg" w:date="2018-12-08T12:57:00Z">
        <w:r>
          <w:rPr>
            <w:rFonts w:cstheme="minorHAnsi"/>
          </w:rPr>
          <w:t xml:space="preserve"> on time and it is necessary to review the methods by which the project can get back on</w:t>
        </w:r>
      </w:ins>
      <w:ins w:id="2955" w:author="Greg" w:date="2018-12-08T12:58:00Z">
        <w:r>
          <w:rPr>
            <w:rFonts w:cstheme="minorHAnsi"/>
          </w:rPr>
          <w:t xml:space="preserve"> schedule. Below is a list of options by which the team reviewed to address the issue.</w:t>
        </w:r>
      </w:ins>
    </w:p>
    <w:p w14:paraId="6772DC49" w14:textId="3C79D9F4" w:rsidR="00AE5544" w:rsidRPr="0040757A" w:rsidRDefault="00AE5544">
      <w:pPr>
        <w:spacing w:after="0" w:line="240" w:lineRule="auto"/>
        <w:rPr>
          <w:ins w:id="2956" w:author="Greg" w:date="2018-12-08T11:54:00Z"/>
          <w:rFonts w:cstheme="minorHAnsi"/>
          <w:rPrChange w:id="2957" w:author="Greg" w:date="2018-12-08T12:09:00Z">
            <w:rPr>
              <w:ins w:id="2958" w:author="Greg" w:date="2018-12-08T11:54:00Z"/>
            </w:rPr>
          </w:rPrChange>
        </w:rPr>
      </w:pPr>
    </w:p>
    <w:p w14:paraId="29AB2721" w14:textId="75C4E3EC" w:rsidR="00AE5544" w:rsidRDefault="00A17692">
      <w:pPr>
        <w:pStyle w:val="ListParagraph"/>
        <w:numPr>
          <w:ilvl w:val="0"/>
          <w:numId w:val="13"/>
        </w:numPr>
        <w:spacing w:after="0" w:line="240" w:lineRule="auto"/>
        <w:rPr>
          <w:ins w:id="2959" w:author="Greg" w:date="2018-12-08T12:43:00Z"/>
          <w:rFonts w:cstheme="minorHAnsi"/>
        </w:rPr>
      </w:pPr>
      <w:ins w:id="2960" w:author="Greg" w:date="2018-12-08T12:43:00Z">
        <w:r>
          <w:rPr>
            <w:rFonts w:cstheme="minorHAnsi"/>
          </w:rPr>
          <w:t xml:space="preserve">Adding additional resources to </w:t>
        </w:r>
      </w:ins>
      <w:ins w:id="2961" w:author="Greg" w:date="2018-12-08T12:59:00Z">
        <w:r w:rsidR="00541B5A">
          <w:rPr>
            <w:rFonts w:cstheme="minorHAnsi"/>
          </w:rPr>
          <w:t>work packages</w:t>
        </w:r>
      </w:ins>
    </w:p>
    <w:p w14:paraId="43063D77" w14:textId="406ABD3D" w:rsidR="00A17692" w:rsidRDefault="00A17692">
      <w:pPr>
        <w:pStyle w:val="ListParagraph"/>
        <w:numPr>
          <w:ilvl w:val="0"/>
          <w:numId w:val="13"/>
        </w:numPr>
        <w:spacing w:after="0" w:line="240" w:lineRule="auto"/>
        <w:rPr>
          <w:ins w:id="2962" w:author="Greg" w:date="2018-12-08T12:44:00Z"/>
          <w:rFonts w:cstheme="minorHAnsi"/>
        </w:rPr>
      </w:pPr>
      <w:ins w:id="2963" w:author="Greg" w:date="2018-12-08T12:43:00Z">
        <w:r>
          <w:rPr>
            <w:rFonts w:cstheme="minorHAnsi"/>
          </w:rPr>
          <w:t xml:space="preserve">Institute overtime for salaried </w:t>
        </w:r>
      </w:ins>
      <w:ins w:id="2964" w:author="Greg" w:date="2018-12-08T12:44:00Z">
        <w:r>
          <w:rPr>
            <w:rFonts w:cstheme="minorHAnsi"/>
          </w:rPr>
          <w:t>employees</w:t>
        </w:r>
      </w:ins>
      <w:ins w:id="2965" w:author="Greg" w:date="2018-12-08T12:59:00Z">
        <w:r w:rsidR="00541B5A">
          <w:rPr>
            <w:rFonts w:cstheme="minorHAnsi"/>
          </w:rPr>
          <w:t xml:space="preserve"> – assigned to work packages</w:t>
        </w:r>
      </w:ins>
    </w:p>
    <w:p w14:paraId="63D05E44" w14:textId="4E3B7054" w:rsidR="00A17692" w:rsidRDefault="00541B5A" w:rsidP="00D93E91">
      <w:pPr>
        <w:pStyle w:val="ListParagraph"/>
        <w:numPr>
          <w:ilvl w:val="0"/>
          <w:numId w:val="13"/>
        </w:numPr>
        <w:spacing w:after="0" w:line="240" w:lineRule="auto"/>
        <w:rPr>
          <w:ins w:id="2966" w:author="Greg" w:date="2018-12-08T13:00:00Z"/>
          <w:rFonts w:cstheme="minorHAnsi"/>
        </w:rPr>
      </w:pPr>
      <w:ins w:id="2967" w:author="Greg" w:date="2018-12-08T12:59:00Z">
        <w:r>
          <w:rPr>
            <w:rFonts w:cstheme="minorHAnsi"/>
          </w:rPr>
          <w:t>Using ex</w:t>
        </w:r>
      </w:ins>
      <w:ins w:id="2968" w:author="Greg" w:date="2018-12-08T13:00:00Z">
        <w:r>
          <w:rPr>
            <w:rFonts w:cstheme="minorHAnsi"/>
          </w:rPr>
          <w:t>ternal resources</w:t>
        </w:r>
      </w:ins>
    </w:p>
    <w:p w14:paraId="59512167" w14:textId="5D72A34B" w:rsidR="00541B5A" w:rsidRDefault="00541B5A" w:rsidP="00541B5A">
      <w:pPr>
        <w:spacing w:after="0" w:line="240" w:lineRule="auto"/>
        <w:rPr>
          <w:ins w:id="2969" w:author="Greg" w:date="2018-12-08T13:00:00Z"/>
          <w:rFonts w:cstheme="minorHAnsi"/>
        </w:rPr>
      </w:pPr>
    </w:p>
    <w:p w14:paraId="7ED54F48" w14:textId="206CF1FB" w:rsidR="00671F81" w:rsidRDefault="00671F81" w:rsidP="00541B5A">
      <w:pPr>
        <w:spacing w:after="0" w:line="240" w:lineRule="auto"/>
        <w:rPr>
          <w:rFonts w:cstheme="minorHAnsi"/>
        </w:rPr>
      </w:pPr>
      <w:r>
        <w:rPr>
          <w:rFonts w:cstheme="minorHAnsi"/>
        </w:rPr>
        <w:t>In reviewing the options listed above the team identified the activity Serial i/o as a good candidate for adjustment to assist in bringing the project back on schedule. Adding overtime to this activity (240 hours) brought the schedule back to 529 days with an additional cost of $8,400, reducing the EAC from 1,129,116.33 to 1,123,694.00. The team decided it could find a more viable solution and added an external resource to the activity. In doing so the cost increased $25,400 and the schedule dropped to a completion time of 495.5 days. The team believed at this point a more optimal solution existed which would save the company more money.</w:t>
      </w:r>
    </w:p>
    <w:p w14:paraId="0E8BDBDD" w14:textId="267E712C" w:rsidR="00671F81" w:rsidRDefault="00671F81" w:rsidP="00541B5A">
      <w:pPr>
        <w:spacing w:after="0" w:line="240" w:lineRule="auto"/>
        <w:rPr>
          <w:rFonts w:cstheme="minorHAnsi"/>
        </w:rPr>
      </w:pPr>
    </w:p>
    <w:p w14:paraId="5BC86E30" w14:textId="436F2020" w:rsidR="00671F81" w:rsidRDefault="00671F81" w:rsidP="00541B5A">
      <w:pPr>
        <w:spacing w:after="0" w:line="240" w:lineRule="auto"/>
        <w:rPr>
          <w:rFonts w:cstheme="minorHAnsi"/>
        </w:rPr>
      </w:pPr>
      <w:r>
        <w:rPr>
          <w:rFonts w:cstheme="minorHAnsi"/>
        </w:rPr>
        <w:t>In reviewing internal resources, a developer was found idle at this point in the project. Reallocating the resource to the Serial i/o activity reduced the schedule to 495.5 days, there were no additional costs and the EAC reduced from 1,129,116.33 to 1,113,561.13. The team decided this was the most optimal solution for which to bring to senior management’s attention.</w:t>
      </w:r>
    </w:p>
    <w:p w14:paraId="53C58200" w14:textId="5B191D47" w:rsidR="00541B5A" w:rsidRDefault="00541B5A" w:rsidP="00541B5A">
      <w:pPr>
        <w:spacing w:after="0" w:line="240" w:lineRule="auto"/>
        <w:rPr>
          <w:ins w:id="2970" w:author="Greg" w:date="2018-12-08T13:00:00Z"/>
          <w:rFonts w:cstheme="minorHAnsi"/>
        </w:rPr>
      </w:pPr>
    </w:p>
    <w:p w14:paraId="42EF106C" w14:textId="5E136A82" w:rsidR="00541B5A" w:rsidRDefault="00541B5A" w:rsidP="00541B5A">
      <w:pPr>
        <w:spacing w:after="0" w:line="240" w:lineRule="auto"/>
        <w:rPr>
          <w:ins w:id="2971" w:author="Greg" w:date="2018-12-08T13:00:00Z"/>
          <w:rFonts w:cstheme="minorHAnsi"/>
        </w:rPr>
      </w:pPr>
      <w:ins w:id="2972" w:author="Greg" w:date="2018-12-08T13:00:00Z">
        <w:r>
          <w:rPr>
            <w:rFonts w:cstheme="minorHAnsi"/>
          </w:rPr>
          <w:t>Looking into the future the team will need to address the following components in order to successfully close out the project.</w:t>
        </w:r>
      </w:ins>
    </w:p>
    <w:p w14:paraId="29E9D8D4" w14:textId="2B6B48A5" w:rsidR="00541B5A" w:rsidRDefault="00541B5A" w:rsidP="00541B5A">
      <w:pPr>
        <w:spacing w:after="0" w:line="240" w:lineRule="auto"/>
        <w:rPr>
          <w:ins w:id="2973" w:author="Greg" w:date="2018-12-08T13:01:00Z"/>
          <w:rFonts w:cstheme="minorHAnsi"/>
        </w:rPr>
      </w:pPr>
    </w:p>
    <w:p w14:paraId="4DCEA7D9" w14:textId="7F99C7F1" w:rsidR="00541B5A" w:rsidRPr="00592BAA" w:rsidRDefault="00592BAA">
      <w:pPr>
        <w:spacing w:after="0" w:line="240" w:lineRule="auto"/>
        <w:rPr>
          <w:ins w:id="2974" w:author="Greg Hutchins" w:date="2018-12-09T15:16:00Z"/>
          <w:rFonts w:cstheme="minorHAnsi"/>
          <w:rPrChange w:id="2975" w:author="Greg Hutchins" w:date="2018-12-09T15:16:00Z">
            <w:rPr>
              <w:ins w:id="2976" w:author="Greg Hutchins" w:date="2018-12-09T15:16:00Z"/>
            </w:rPr>
          </w:rPrChange>
        </w:rPr>
        <w:pPrChange w:id="2977" w:author="Greg Hutchins" w:date="2018-12-09T15:16:00Z">
          <w:pPr>
            <w:pStyle w:val="ListParagraph"/>
            <w:numPr>
              <w:numId w:val="17"/>
            </w:numPr>
            <w:spacing w:after="0" w:line="240" w:lineRule="auto"/>
            <w:ind w:left="0"/>
          </w:pPr>
        </w:pPrChange>
      </w:pPr>
      <w:ins w:id="2978" w:author="Greg Hutchins" w:date="2018-12-09T15:17:00Z">
        <w:r>
          <w:rPr>
            <w:rFonts w:cstheme="minorHAnsi"/>
          </w:rPr>
          <w:t xml:space="preserve">1. </w:t>
        </w:r>
      </w:ins>
      <w:ins w:id="2979" w:author="Greg" w:date="2018-12-08T13:01:00Z">
        <w:del w:id="2980" w:author="Greg Hutchins" w:date="2018-12-09T15:15:00Z">
          <w:r w:rsidR="00BA0118" w:rsidRPr="00592BAA" w:rsidDel="00592BAA">
            <w:rPr>
              <w:rFonts w:cstheme="minorHAnsi"/>
            </w:rPr>
            <w:delText>1.</w:delText>
          </w:r>
        </w:del>
        <w:del w:id="2981" w:author="Greg Hutchins" w:date="2018-12-09T15:13:00Z">
          <w:r w:rsidR="00541B5A" w:rsidRPr="00592BAA" w:rsidDel="00BA0118">
            <w:rPr>
              <w:rFonts w:cstheme="minorHAnsi"/>
              <w:rPrChange w:id="2982" w:author="Greg Hutchins" w:date="2018-12-09T15:16:00Z">
                <w:rPr/>
              </w:rPrChange>
            </w:rPr>
            <w:delText xml:space="preserve">1. </w:delText>
          </w:r>
        </w:del>
      </w:ins>
      <w:ins w:id="2983" w:author="Greg Hutchins" w:date="2018-12-09T15:13:00Z">
        <w:r w:rsidR="00BA0118" w:rsidRPr="00592BAA">
          <w:rPr>
            <w:rFonts w:cstheme="minorHAnsi"/>
            <w:rPrChange w:id="2984" w:author="Greg Hutchins" w:date="2018-12-09T15:16:00Z">
              <w:rPr/>
            </w:rPrChange>
          </w:rPr>
          <w:t>Obtaining delivery acceptance from the customer</w:t>
        </w:r>
      </w:ins>
    </w:p>
    <w:p w14:paraId="3A85A075" w14:textId="0E04A815" w:rsidR="00592BAA" w:rsidRDefault="00592BAA">
      <w:pPr>
        <w:pStyle w:val="ListParagraph"/>
        <w:spacing w:after="0" w:line="240" w:lineRule="auto"/>
        <w:ind w:left="0"/>
        <w:rPr>
          <w:ins w:id="2985" w:author="Greg Hutchins" w:date="2018-12-09T15:16:00Z"/>
        </w:rPr>
        <w:pPrChange w:id="2986" w:author="Greg Hutchins" w:date="2018-12-09T15:17:00Z">
          <w:pPr>
            <w:spacing w:after="0" w:line="240" w:lineRule="auto"/>
            <w:ind w:left="720"/>
          </w:pPr>
        </w:pPrChange>
      </w:pPr>
      <w:ins w:id="2987" w:author="Greg Hutchins" w:date="2018-12-09T15:17:00Z">
        <w:r>
          <w:t xml:space="preserve">2. </w:t>
        </w:r>
      </w:ins>
      <w:ins w:id="2988" w:author="Greg Hutchins" w:date="2018-12-09T15:13:00Z">
        <w:r>
          <w:t>Shut down the resources involved in the project and release them to new uses/projects,</w:t>
        </w:r>
      </w:ins>
      <w:ins w:id="2989" w:author="Greg Hutchins" w:date="2018-12-09T15:15:00Z">
        <w:r>
          <w:t xml:space="preserve"> </w:t>
        </w:r>
      </w:ins>
      <w:ins w:id="2990" w:author="Greg Hutchins" w:date="2018-12-09T15:17:00Z">
        <w:r>
          <w:t>e</w:t>
        </w:r>
      </w:ins>
      <w:ins w:id="2991" w:author="Greg Hutchins" w:date="2018-12-09T15:13:00Z">
        <w:r>
          <w:t>tc</w:t>
        </w:r>
      </w:ins>
      <w:ins w:id="2992" w:author="Greg Hutchins" w:date="2018-12-09T15:16:00Z">
        <w:r>
          <w:t>.</w:t>
        </w:r>
      </w:ins>
    </w:p>
    <w:p w14:paraId="5C6E550E" w14:textId="77777777" w:rsidR="00592BAA" w:rsidRDefault="00592BAA" w:rsidP="00592BAA">
      <w:pPr>
        <w:spacing w:after="0" w:line="240" w:lineRule="auto"/>
        <w:rPr>
          <w:ins w:id="2993" w:author="Greg Hutchins" w:date="2018-12-09T15:17:00Z"/>
        </w:rPr>
      </w:pPr>
      <w:ins w:id="2994" w:author="Greg Hutchins" w:date="2018-12-09T15:17:00Z">
        <w:r>
          <w:t xml:space="preserve">3. </w:t>
        </w:r>
      </w:ins>
      <w:ins w:id="2995" w:author="Greg Hutchins" w:date="2018-12-09T15:14:00Z">
        <w:r>
          <w:t>Evaluate the</w:t>
        </w:r>
      </w:ins>
      <w:ins w:id="2996" w:author="Greg Hutchins" w:date="2018-12-09T15:15:00Z">
        <w:r>
          <w:t xml:space="preserve"> project manager and team members (including conducting performance</w:t>
        </w:r>
      </w:ins>
      <w:ins w:id="2997" w:author="Greg Hutchins" w:date="2018-12-09T15:16:00Z">
        <w:r>
          <w:t xml:space="preserve"> </w:t>
        </w:r>
      </w:ins>
      <w:ins w:id="2998" w:author="Greg Hutchins" w:date="2018-12-09T15:15:00Z">
        <w:r>
          <w:t xml:space="preserve">evaluations and </w:t>
        </w:r>
      </w:ins>
    </w:p>
    <w:p w14:paraId="0C6FEAF6" w14:textId="1D74EDCB" w:rsidR="00592BAA" w:rsidRDefault="00592BAA" w:rsidP="00592BAA">
      <w:pPr>
        <w:spacing w:after="0" w:line="240" w:lineRule="auto"/>
        <w:rPr>
          <w:ins w:id="2999" w:author="Greg Hutchins" w:date="2018-12-09T15:17:00Z"/>
        </w:rPr>
      </w:pPr>
      <w:ins w:id="3000" w:author="Greg Hutchins" w:date="2018-12-09T15:17:00Z">
        <w:r>
          <w:t xml:space="preserve">    </w:t>
        </w:r>
      </w:ins>
      <w:ins w:id="3001" w:author="Greg Hutchins" w:date="2018-12-09T15:15:00Z">
        <w:r>
          <w:t>delivering input to functional managers where applicable)</w:t>
        </w:r>
      </w:ins>
      <w:ins w:id="3002" w:author="Greg Hutchins" w:date="2018-12-09T15:17:00Z">
        <w:r>
          <w:t xml:space="preserve"> then reassign the team members</w:t>
        </w:r>
      </w:ins>
    </w:p>
    <w:p w14:paraId="29D344D0" w14:textId="754D7D71" w:rsidR="00592BAA" w:rsidRDefault="00592BAA" w:rsidP="00592BAA">
      <w:pPr>
        <w:spacing w:after="0" w:line="240" w:lineRule="auto"/>
        <w:rPr>
          <w:ins w:id="3003" w:author="Greg Hutchins" w:date="2018-12-09T15:17:00Z"/>
        </w:rPr>
      </w:pPr>
      <w:ins w:id="3004" w:author="Greg Hutchins" w:date="2018-12-09T15:17:00Z">
        <w:r>
          <w:t>4. Close all accounts and pay all of the bills</w:t>
        </w:r>
      </w:ins>
    </w:p>
    <w:p w14:paraId="38D255C8" w14:textId="51F4FFAD" w:rsidR="00592BAA" w:rsidRDefault="00592BAA" w:rsidP="00592BAA">
      <w:pPr>
        <w:spacing w:after="0" w:line="240" w:lineRule="auto"/>
        <w:rPr>
          <w:ins w:id="3005" w:author="Greg Hutchins" w:date="2018-12-09T15:18:00Z"/>
        </w:rPr>
      </w:pPr>
      <w:ins w:id="3006" w:author="Greg Hutchins" w:date="2018-12-09T15:17:00Z">
        <w:r>
          <w:t>5. Deliver the proje</w:t>
        </w:r>
      </w:ins>
      <w:ins w:id="3007" w:author="Greg Hutchins" w:date="2018-12-09T15:18:00Z">
        <w:r>
          <w:t xml:space="preserve">ct to the customer </w:t>
        </w:r>
      </w:ins>
    </w:p>
    <w:p w14:paraId="3F0183FD" w14:textId="46E7647E" w:rsidR="00592BAA" w:rsidRPr="00BA0118" w:rsidRDefault="00592BAA">
      <w:pPr>
        <w:spacing w:after="0" w:line="240" w:lineRule="auto"/>
        <w:rPr>
          <w:ins w:id="3008" w:author="Greg" w:date="2018-12-08T13:00:00Z"/>
        </w:rPr>
      </w:pPr>
      <w:ins w:id="3009" w:author="Greg Hutchins" w:date="2018-12-09T15:18:00Z">
        <w:r>
          <w:t>6. Create the final report which will include lessons learned</w:t>
        </w:r>
      </w:ins>
    </w:p>
    <w:p w14:paraId="4C5D1E96" w14:textId="77777777" w:rsidR="00541B5A" w:rsidRPr="00541B5A" w:rsidRDefault="00541B5A">
      <w:pPr>
        <w:spacing w:after="0" w:line="240" w:lineRule="auto"/>
        <w:rPr>
          <w:ins w:id="3010" w:author="Greg" w:date="2018-12-08T11:54:00Z"/>
          <w:rFonts w:cstheme="minorHAnsi"/>
          <w:rPrChange w:id="3011" w:author="Greg" w:date="2018-12-08T13:00:00Z">
            <w:rPr>
              <w:ins w:id="3012" w:author="Greg" w:date="2018-12-08T11:54:00Z"/>
            </w:rPr>
          </w:rPrChange>
        </w:rPr>
      </w:pPr>
    </w:p>
    <w:p w14:paraId="3F87C4FC" w14:textId="569CBF1A" w:rsidR="00AE5544" w:rsidRPr="0040757A" w:rsidRDefault="00AE5544">
      <w:pPr>
        <w:spacing w:after="0" w:line="240" w:lineRule="auto"/>
        <w:rPr>
          <w:ins w:id="3013" w:author="Greg" w:date="2018-12-08T11:54:00Z"/>
          <w:rFonts w:cstheme="minorHAnsi"/>
          <w:rPrChange w:id="3014" w:author="Greg" w:date="2018-12-08T12:09:00Z">
            <w:rPr>
              <w:ins w:id="3015" w:author="Greg" w:date="2018-12-08T11:54:00Z"/>
            </w:rPr>
          </w:rPrChange>
        </w:rPr>
      </w:pPr>
    </w:p>
    <w:p w14:paraId="565C3431" w14:textId="2A4B1D49" w:rsidR="00AE5544" w:rsidRPr="0040757A" w:rsidRDefault="00AE5544">
      <w:pPr>
        <w:spacing w:after="0" w:line="240" w:lineRule="auto"/>
        <w:rPr>
          <w:ins w:id="3016" w:author="Greg" w:date="2018-12-08T11:54:00Z"/>
          <w:rFonts w:cstheme="minorHAnsi"/>
          <w:rPrChange w:id="3017" w:author="Greg" w:date="2018-12-08T12:09:00Z">
            <w:rPr>
              <w:ins w:id="3018" w:author="Greg" w:date="2018-12-08T11:54:00Z"/>
            </w:rPr>
          </w:rPrChange>
        </w:rPr>
      </w:pPr>
    </w:p>
    <w:p w14:paraId="1EAF3910" w14:textId="432CCF7D" w:rsidR="00AE5544" w:rsidRPr="0040757A" w:rsidRDefault="00AE5544">
      <w:pPr>
        <w:spacing w:after="0" w:line="240" w:lineRule="auto"/>
        <w:rPr>
          <w:ins w:id="3019" w:author="Greg" w:date="2018-12-08T11:54:00Z"/>
          <w:rFonts w:cstheme="minorHAnsi"/>
          <w:rPrChange w:id="3020" w:author="Greg" w:date="2018-12-08T12:09:00Z">
            <w:rPr>
              <w:ins w:id="3021" w:author="Greg" w:date="2018-12-08T11:54:00Z"/>
            </w:rPr>
          </w:rPrChange>
        </w:rPr>
      </w:pPr>
    </w:p>
    <w:p w14:paraId="2920BC7D" w14:textId="67EBC539" w:rsidR="00AE5544" w:rsidRPr="0040757A" w:rsidRDefault="00AE5544">
      <w:pPr>
        <w:spacing w:after="0" w:line="240" w:lineRule="auto"/>
        <w:rPr>
          <w:ins w:id="3022" w:author="Greg" w:date="2018-12-08T11:54:00Z"/>
          <w:rFonts w:cstheme="minorHAnsi"/>
          <w:rPrChange w:id="3023" w:author="Greg" w:date="2018-12-08T12:09:00Z">
            <w:rPr>
              <w:ins w:id="3024" w:author="Greg" w:date="2018-12-08T11:54:00Z"/>
            </w:rPr>
          </w:rPrChange>
        </w:rPr>
      </w:pPr>
    </w:p>
    <w:p w14:paraId="5AFA164A" w14:textId="4735F504" w:rsidR="00AE5544" w:rsidRPr="0040757A" w:rsidRDefault="00AE5544" w:rsidP="00222CBB">
      <w:pPr>
        <w:spacing w:after="0" w:line="240" w:lineRule="auto"/>
        <w:rPr>
          <w:ins w:id="3025" w:author="Greg" w:date="2018-12-08T11:54:00Z"/>
          <w:rFonts w:cstheme="minorHAnsi"/>
          <w:rPrChange w:id="3026" w:author="Greg" w:date="2018-12-08T12:09:00Z">
            <w:rPr>
              <w:ins w:id="3027" w:author="Greg" w:date="2018-12-08T11:54:00Z"/>
            </w:rPr>
          </w:rPrChange>
        </w:rPr>
      </w:pPr>
    </w:p>
    <w:p w14:paraId="7C057603" w14:textId="788D4FF1" w:rsidR="00AE5544" w:rsidRPr="0040757A" w:rsidRDefault="00AE5544" w:rsidP="00222CBB">
      <w:pPr>
        <w:spacing w:after="0" w:line="240" w:lineRule="auto"/>
        <w:rPr>
          <w:ins w:id="3028" w:author="Greg" w:date="2018-12-08T11:54:00Z"/>
          <w:rFonts w:cstheme="minorHAnsi"/>
          <w:rPrChange w:id="3029" w:author="Greg" w:date="2018-12-08T12:09:00Z">
            <w:rPr>
              <w:ins w:id="3030" w:author="Greg" w:date="2018-12-08T11:54:00Z"/>
            </w:rPr>
          </w:rPrChange>
        </w:rPr>
      </w:pPr>
    </w:p>
    <w:p w14:paraId="6040BE52" w14:textId="2ED22DAD" w:rsidR="00AE5544" w:rsidRPr="0040757A" w:rsidRDefault="00AE5544" w:rsidP="00222CBB">
      <w:pPr>
        <w:spacing w:after="0" w:line="240" w:lineRule="auto"/>
        <w:rPr>
          <w:ins w:id="3031" w:author="Greg" w:date="2018-12-08T11:54:00Z"/>
          <w:rFonts w:cstheme="minorHAnsi"/>
          <w:rPrChange w:id="3032" w:author="Greg" w:date="2018-12-08T12:09:00Z">
            <w:rPr>
              <w:ins w:id="3033" w:author="Greg" w:date="2018-12-08T11:54:00Z"/>
            </w:rPr>
          </w:rPrChange>
        </w:rPr>
      </w:pPr>
    </w:p>
    <w:p w14:paraId="502F102D" w14:textId="388C6F61" w:rsidR="00AE5544" w:rsidRPr="0040757A" w:rsidRDefault="00AE5544" w:rsidP="00222CBB">
      <w:pPr>
        <w:spacing w:after="0" w:line="240" w:lineRule="auto"/>
        <w:rPr>
          <w:ins w:id="3034" w:author="Greg" w:date="2018-12-08T11:54:00Z"/>
          <w:rFonts w:cstheme="minorHAnsi"/>
          <w:rPrChange w:id="3035" w:author="Greg" w:date="2018-12-08T12:09:00Z">
            <w:rPr>
              <w:ins w:id="3036" w:author="Greg" w:date="2018-12-08T11:54:00Z"/>
            </w:rPr>
          </w:rPrChange>
        </w:rPr>
      </w:pPr>
    </w:p>
    <w:p w14:paraId="7E99BEB1" w14:textId="6B358010" w:rsidR="00AE5544" w:rsidRPr="0040757A" w:rsidRDefault="00AE5544" w:rsidP="00222CBB">
      <w:pPr>
        <w:spacing w:after="0" w:line="240" w:lineRule="auto"/>
        <w:rPr>
          <w:ins w:id="3037" w:author="Greg" w:date="2018-12-08T11:54:00Z"/>
          <w:rFonts w:cstheme="minorHAnsi"/>
          <w:rPrChange w:id="3038" w:author="Greg" w:date="2018-12-08T12:09:00Z">
            <w:rPr>
              <w:ins w:id="3039" w:author="Greg" w:date="2018-12-08T11:54:00Z"/>
            </w:rPr>
          </w:rPrChange>
        </w:rPr>
      </w:pPr>
    </w:p>
    <w:p w14:paraId="7E7ED813" w14:textId="63345141" w:rsidR="00AE5544" w:rsidRPr="0040757A" w:rsidRDefault="00AE5544" w:rsidP="00222CBB">
      <w:pPr>
        <w:spacing w:after="0" w:line="240" w:lineRule="auto"/>
        <w:rPr>
          <w:ins w:id="3040" w:author="Greg" w:date="2018-12-08T11:54:00Z"/>
          <w:rFonts w:cstheme="minorHAnsi"/>
          <w:rPrChange w:id="3041" w:author="Greg" w:date="2018-12-08T12:09:00Z">
            <w:rPr>
              <w:ins w:id="3042" w:author="Greg" w:date="2018-12-08T11:54:00Z"/>
            </w:rPr>
          </w:rPrChange>
        </w:rPr>
      </w:pPr>
    </w:p>
    <w:p w14:paraId="691E0A4B" w14:textId="407DDDBA" w:rsidR="00AE5544" w:rsidRPr="0040757A" w:rsidRDefault="00AE5544" w:rsidP="00222CBB">
      <w:pPr>
        <w:spacing w:after="0" w:line="240" w:lineRule="auto"/>
        <w:rPr>
          <w:ins w:id="3043" w:author="Greg" w:date="2018-12-08T11:54:00Z"/>
          <w:rFonts w:cstheme="minorHAnsi"/>
          <w:rPrChange w:id="3044" w:author="Greg" w:date="2018-12-08T12:09:00Z">
            <w:rPr>
              <w:ins w:id="3045" w:author="Greg" w:date="2018-12-08T11:54:00Z"/>
            </w:rPr>
          </w:rPrChange>
        </w:rPr>
      </w:pPr>
    </w:p>
    <w:p w14:paraId="37AFF36D" w14:textId="741A61AE" w:rsidR="00AE5544" w:rsidRPr="0040757A" w:rsidRDefault="00AE5544" w:rsidP="00222CBB">
      <w:pPr>
        <w:spacing w:after="0" w:line="240" w:lineRule="auto"/>
        <w:rPr>
          <w:ins w:id="3046" w:author="Greg" w:date="2018-12-08T11:54:00Z"/>
          <w:rFonts w:cstheme="minorHAnsi"/>
          <w:rPrChange w:id="3047" w:author="Greg" w:date="2018-12-08T12:09:00Z">
            <w:rPr>
              <w:ins w:id="3048" w:author="Greg" w:date="2018-12-08T11:54:00Z"/>
            </w:rPr>
          </w:rPrChange>
        </w:rPr>
      </w:pPr>
    </w:p>
    <w:p w14:paraId="33223C2F" w14:textId="436BA72C" w:rsidR="00AE5544" w:rsidRPr="0040757A" w:rsidRDefault="00AE5544" w:rsidP="00222CBB">
      <w:pPr>
        <w:spacing w:after="0" w:line="240" w:lineRule="auto"/>
        <w:rPr>
          <w:ins w:id="3049" w:author="Greg" w:date="2018-12-08T11:54:00Z"/>
          <w:rFonts w:cstheme="minorHAnsi"/>
          <w:rPrChange w:id="3050" w:author="Greg" w:date="2018-12-08T12:09:00Z">
            <w:rPr>
              <w:ins w:id="3051" w:author="Greg" w:date="2018-12-08T11:54:00Z"/>
            </w:rPr>
          </w:rPrChange>
        </w:rPr>
      </w:pPr>
    </w:p>
    <w:p w14:paraId="13F9237F" w14:textId="57D370D0" w:rsidR="00AE5544" w:rsidRPr="0040757A" w:rsidRDefault="00AE5544" w:rsidP="00222CBB">
      <w:pPr>
        <w:spacing w:after="0" w:line="240" w:lineRule="auto"/>
        <w:rPr>
          <w:ins w:id="3052" w:author="Greg" w:date="2018-12-08T11:54:00Z"/>
          <w:rFonts w:cstheme="minorHAnsi"/>
          <w:rPrChange w:id="3053" w:author="Greg" w:date="2018-12-08T12:09:00Z">
            <w:rPr>
              <w:ins w:id="3054" w:author="Greg" w:date="2018-12-08T11:54:00Z"/>
            </w:rPr>
          </w:rPrChange>
        </w:rPr>
      </w:pPr>
    </w:p>
    <w:p w14:paraId="659BC5CF" w14:textId="240085C5" w:rsidR="00AE5544" w:rsidRPr="0040757A" w:rsidRDefault="00AE5544" w:rsidP="00222CBB">
      <w:pPr>
        <w:spacing w:after="0" w:line="240" w:lineRule="auto"/>
        <w:rPr>
          <w:ins w:id="3055" w:author="Greg" w:date="2018-12-08T11:54:00Z"/>
          <w:rFonts w:cstheme="minorHAnsi"/>
          <w:rPrChange w:id="3056" w:author="Greg" w:date="2018-12-08T12:09:00Z">
            <w:rPr>
              <w:ins w:id="3057" w:author="Greg" w:date="2018-12-08T11:54:00Z"/>
            </w:rPr>
          </w:rPrChange>
        </w:rPr>
      </w:pPr>
    </w:p>
    <w:p w14:paraId="43189BCD" w14:textId="221DDB05" w:rsidR="00AE5544" w:rsidRPr="0040757A" w:rsidRDefault="00AE5544" w:rsidP="00222CBB">
      <w:pPr>
        <w:spacing w:after="0" w:line="240" w:lineRule="auto"/>
        <w:rPr>
          <w:ins w:id="3058" w:author="Greg" w:date="2018-12-08T11:54:00Z"/>
          <w:rFonts w:cstheme="minorHAnsi"/>
          <w:rPrChange w:id="3059" w:author="Greg" w:date="2018-12-08T12:09:00Z">
            <w:rPr>
              <w:ins w:id="3060" w:author="Greg" w:date="2018-12-08T11:54:00Z"/>
            </w:rPr>
          </w:rPrChange>
        </w:rPr>
      </w:pPr>
    </w:p>
    <w:p w14:paraId="6E681698" w14:textId="2A37C5DF" w:rsidR="00AE5544" w:rsidRPr="0040757A" w:rsidRDefault="00AE5544" w:rsidP="00222CBB">
      <w:pPr>
        <w:spacing w:after="0" w:line="240" w:lineRule="auto"/>
        <w:rPr>
          <w:ins w:id="3061" w:author="Greg" w:date="2018-12-08T11:54:00Z"/>
          <w:rFonts w:cstheme="minorHAnsi"/>
          <w:rPrChange w:id="3062" w:author="Greg" w:date="2018-12-08T12:09:00Z">
            <w:rPr>
              <w:ins w:id="3063" w:author="Greg" w:date="2018-12-08T11:54:00Z"/>
            </w:rPr>
          </w:rPrChange>
        </w:rPr>
      </w:pPr>
    </w:p>
    <w:p w14:paraId="38AED135" w14:textId="259CA5E3" w:rsidR="00AE5544" w:rsidRPr="0040757A" w:rsidRDefault="00AE5544" w:rsidP="00222CBB">
      <w:pPr>
        <w:spacing w:after="0" w:line="240" w:lineRule="auto"/>
        <w:rPr>
          <w:ins w:id="3064" w:author="Greg" w:date="2018-12-08T11:54:00Z"/>
          <w:rFonts w:cstheme="minorHAnsi"/>
          <w:rPrChange w:id="3065" w:author="Greg" w:date="2018-12-08T12:09:00Z">
            <w:rPr>
              <w:ins w:id="3066" w:author="Greg" w:date="2018-12-08T11:54:00Z"/>
            </w:rPr>
          </w:rPrChange>
        </w:rPr>
      </w:pPr>
    </w:p>
    <w:p w14:paraId="0594C1D2" w14:textId="36DC4C4A" w:rsidR="00AE5544" w:rsidRPr="0040757A" w:rsidRDefault="00AE5544" w:rsidP="00222CBB">
      <w:pPr>
        <w:spacing w:after="0" w:line="240" w:lineRule="auto"/>
        <w:rPr>
          <w:ins w:id="3067" w:author="Greg" w:date="2018-12-08T11:54:00Z"/>
          <w:rFonts w:cstheme="minorHAnsi"/>
          <w:rPrChange w:id="3068" w:author="Greg" w:date="2018-12-08T12:09:00Z">
            <w:rPr>
              <w:ins w:id="3069" w:author="Greg" w:date="2018-12-08T11:54:00Z"/>
            </w:rPr>
          </w:rPrChange>
        </w:rPr>
      </w:pPr>
    </w:p>
    <w:p w14:paraId="3C6772CC" w14:textId="67ABD3A0" w:rsidR="00AE5544" w:rsidRPr="0040757A" w:rsidRDefault="00AE5544" w:rsidP="00222CBB">
      <w:pPr>
        <w:spacing w:after="0" w:line="240" w:lineRule="auto"/>
        <w:rPr>
          <w:ins w:id="3070" w:author="Greg" w:date="2018-12-08T11:54:00Z"/>
          <w:rFonts w:cstheme="minorHAnsi"/>
          <w:rPrChange w:id="3071" w:author="Greg" w:date="2018-12-08T12:09:00Z">
            <w:rPr>
              <w:ins w:id="3072" w:author="Greg" w:date="2018-12-08T11:54:00Z"/>
            </w:rPr>
          </w:rPrChange>
        </w:rPr>
      </w:pPr>
    </w:p>
    <w:p w14:paraId="45E280F5" w14:textId="1D7A1D0F" w:rsidR="00AE5544" w:rsidRPr="0040757A" w:rsidRDefault="00AE5544" w:rsidP="00222CBB">
      <w:pPr>
        <w:spacing w:after="0" w:line="240" w:lineRule="auto"/>
        <w:rPr>
          <w:ins w:id="3073" w:author="Greg" w:date="2018-12-08T11:54:00Z"/>
          <w:rFonts w:cstheme="minorHAnsi"/>
          <w:rPrChange w:id="3074" w:author="Greg" w:date="2018-12-08T12:09:00Z">
            <w:rPr>
              <w:ins w:id="3075" w:author="Greg" w:date="2018-12-08T11:54:00Z"/>
            </w:rPr>
          </w:rPrChange>
        </w:rPr>
      </w:pPr>
    </w:p>
    <w:p w14:paraId="70B98B0F" w14:textId="1918AAA6" w:rsidR="00AE5544" w:rsidRPr="0040757A" w:rsidRDefault="00AE5544" w:rsidP="00222CBB">
      <w:pPr>
        <w:spacing w:after="0" w:line="240" w:lineRule="auto"/>
        <w:rPr>
          <w:ins w:id="3076" w:author="Greg" w:date="2018-12-08T11:54:00Z"/>
          <w:rFonts w:cstheme="minorHAnsi"/>
          <w:rPrChange w:id="3077" w:author="Greg" w:date="2018-12-08T12:09:00Z">
            <w:rPr>
              <w:ins w:id="3078" w:author="Greg" w:date="2018-12-08T11:54:00Z"/>
            </w:rPr>
          </w:rPrChange>
        </w:rPr>
      </w:pPr>
    </w:p>
    <w:p w14:paraId="625760DE" w14:textId="4D2C1830" w:rsidR="00AE5544" w:rsidRPr="0040757A" w:rsidRDefault="00AE5544" w:rsidP="00222CBB">
      <w:pPr>
        <w:spacing w:after="0" w:line="240" w:lineRule="auto"/>
        <w:rPr>
          <w:ins w:id="3079" w:author="Greg" w:date="2018-12-08T11:54:00Z"/>
          <w:rFonts w:cstheme="minorHAnsi"/>
          <w:rPrChange w:id="3080" w:author="Greg" w:date="2018-12-08T12:09:00Z">
            <w:rPr>
              <w:ins w:id="3081" w:author="Greg" w:date="2018-12-08T11:54:00Z"/>
            </w:rPr>
          </w:rPrChange>
        </w:rPr>
      </w:pPr>
    </w:p>
    <w:p w14:paraId="5DA395E6" w14:textId="1BD23561" w:rsidR="005719F4" w:rsidDel="001228CE" w:rsidRDefault="00507011">
      <w:pPr>
        <w:widowControl w:val="0"/>
        <w:pBdr>
          <w:top w:val="nil"/>
          <w:left w:val="nil"/>
          <w:bottom w:val="nil"/>
          <w:right w:val="nil"/>
          <w:between w:val="nil"/>
        </w:pBdr>
        <w:spacing w:line="240" w:lineRule="auto"/>
        <w:rPr>
          <w:del w:id="3082" w:author="Greg Hutchins" w:date="2018-12-07T15:06:00Z"/>
          <w:rFonts w:cstheme="minorHAnsi"/>
          <w:b/>
        </w:rPr>
        <w:pPrChange w:id="3083" w:author="Greg Hutchins" w:date="2018-12-09T16:29:00Z">
          <w:pPr>
            <w:widowControl w:val="0"/>
            <w:pBdr>
              <w:top w:val="nil"/>
              <w:left w:val="nil"/>
              <w:bottom w:val="nil"/>
              <w:right w:val="nil"/>
              <w:between w:val="nil"/>
            </w:pBdr>
          </w:pPr>
        </w:pPrChange>
      </w:pPr>
      <w:bookmarkStart w:id="3084" w:name="_Toc532136432"/>
      <w:ins w:id="3085" w:author="Greg Hutchins" w:date="2018-12-09T16:29:00Z">
        <w:r>
          <w:lastRenderedPageBreak/>
          <w:t>References</w:t>
        </w:r>
      </w:ins>
      <w:bookmarkEnd w:id="3084"/>
    </w:p>
    <w:p w14:paraId="79B19C9B" w14:textId="0983A11B" w:rsidR="005719F4" w:rsidDel="002D36B8" w:rsidRDefault="005719F4" w:rsidP="009F4120">
      <w:pPr>
        <w:widowControl w:val="0"/>
        <w:pBdr>
          <w:top w:val="nil"/>
          <w:left w:val="nil"/>
          <w:bottom w:val="nil"/>
          <w:right w:val="nil"/>
          <w:between w:val="nil"/>
        </w:pBdr>
        <w:rPr>
          <w:del w:id="3086" w:author="Greg Hutchins" w:date="2018-12-07T14:50:00Z"/>
          <w:rFonts w:cstheme="minorHAnsi"/>
          <w:b/>
        </w:rPr>
      </w:pPr>
    </w:p>
    <w:p w14:paraId="683D24A4" w14:textId="19C848CD" w:rsidR="005719F4" w:rsidDel="002D36B8" w:rsidRDefault="005719F4" w:rsidP="009F4120">
      <w:pPr>
        <w:widowControl w:val="0"/>
        <w:pBdr>
          <w:top w:val="nil"/>
          <w:left w:val="nil"/>
          <w:bottom w:val="nil"/>
          <w:right w:val="nil"/>
          <w:between w:val="nil"/>
        </w:pBdr>
        <w:rPr>
          <w:del w:id="3087" w:author="Greg Hutchins" w:date="2018-12-07T14:50:00Z"/>
          <w:rFonts w:cstheme="minorHAnsi"/>
          <w:b/>
        </w:rPr>
      </w:pPr>
    </w:p>
    <w:p w14:paraId="636F12DE" w14:textId="1B97E712" w:rsidR="005719F4" w:rsidDel="001462A2" w:rsidRDefault="005719F4" w:rsidP="009F4120">
      <w:pPr>
        <w:widowControl w:val="0"/>
        <w:pBdr>
          <w:top w:val="nil"/>
          <w:left w:val="nil"/>
          <w:bottom w:val="nil"/>
          <w:right w:val="nil"/>
          <w:between w:val="nil"/>
        </w:pBdr>
        <w:rPr>
          <w:del w:id="3088" w:author="Greg Hutchins" w:date="2018-12-07T14:27:00Z"/>
          <w:rFonts w:cstheme="minorHAnsi"/>
          <w:b/>
        </w:rPr>
      </w:pPr>
    </w:p>
    <w:p w14:paraId="5945B65C" w14:textId="71377D64" w:rsidR="005719F4" w:rsidDel="001462A2" w:rsidRDefault="005719F4" w:rsidP="009F4120">
      <w:pPr>
        <w:widowControl w:val="0"/>
        <w:pBdr>
          <w:top w:val="nil"/>
          <w:left w:val="nil"/>
          <w:bottom w:val="nil"/>
          <w:right w:val="nil"/>
          <w:between w:val="nil"/>
        </w:pBdr>
        <w:rPr>
          <w:del w:id="3089" w:author="Greg Hutchins" w:date="2018-12-07T14:26:00Z"/>
          <w:rFonts w:cstheme="minorHAnsi"/>
          <w:b/>
        </w:rPr>
      </w:pPr>
    </w:p>
    <w:p w14:paraId="406C2062" w14:textId="78D2495B" w:rsidR="005719F4" w:rsidDel="001462A2" w:rsidRDefault="005719F4" w:rsidP="009F4120">
      <w:pPr>
        <w:widowControl w:val="0"/>
        <w:pBdr>
          <w:top w:val="nil"/>
          <w:left w:val="nil"/>
          <w:bottom w:val="nil"/>
          <w:right w:val="nil"/>
          <w:between w:val="nil"/>
        </w:pBdr>
        <w:rPr>
          <w:del w:id="3090" w:author="Greg Hutchins" w:date="2018-12-07T14:26:00Z"/>
          <w:rFonts w:cstheme="minorHAnsi"/>
          <w:b/>
        </w:rPr>
      </w:pPr>
    </w:p>
    <w:p w14:paraId="539D7E5A" w14:textId="365514C8" w:rsidR="005719F4" w:rsidDel="001462A2" w:rsidRDefault="005719F4" w:rsidP="009F4120">
      <w:pPr>
        <w:widowControl w:val="0"/>
        <w:pBdr>
          <w:top w:val="nil"/>
          <w:left w:val="nil"/>
          <w:bottom w:val="nil"/>
          <w:right w:val="nil"/>
          <w:between w:val="nil"/>
        </w:pBdr>
        <w:rPr>
          <w:del w:id="3091" w:author="Greg Hutchins" w:date="2018-12-07T14:26:00Z"/>
          <w:rFonts w:cstheme="minorHAnsi"/>
          <w:b/>
        </w:rPr>
      </w:pPr>
    </w:p>
    <w:p w14:paraId="4A5E2E5D" w14:textId="790B05B5" w:rsidR="005719F4" w:rsidDel="001462A2" w:rsidRDefault="005719F4" w:rsidP="009F4120">
      <w:pPr>
        <w:widowControl w:val="0"/>
        <w:pBdr>
          <w:top w:val="nil"/>
          <w:left w:val="nil"/>
          <w:bottom w:val="nil"/>
          <w:right w:val="nil"/>
          <w:between w:val="nil"/>
        </w:pBdr>
        <w:rPr>
          <w:del w:id="3092" w:author="Greg Hutchins" w:date="2018-12-07T14:26:00Z"/>
          <w:rFonts w:cstheme="minorHAnsi"/>
          <w:b/>
        </w:rPr>
      </w:pPr>
    </w:p>
    <w:p w14:paraId="2DEB3449" w14:textId="36E6F4C7" w:rsidR="005719F4" w:rsidDel="001462A2" w:rsidRDefault="005719F4" w:rsidP="009F4120">
      <w:pPr>
        <w:widowControl w:val="0"/>
        <w:pBdr>
          <w:top w:val="nil"/>
          <w:left w:val="nil"/>
          <w:bottom w:val="nil"/>
          <w:right w:val="nil"/>
          <w:between w:val="nil"/>
        </w:pBdr>
        <w:rPr>
          <w:del w:id="3093" w:author="Greg Hutchins" w:date="2018-12-07T14:26:00Z"/>
          <w:rFonts w:cstheme="minorHAnsi"/>
          <w:b/>
        </w:rPr>
      </w:pPr>
    </w:p>
    <w:p w14:paraId="7999F34A" w14:textId="5549523B" w:rsidR="005719F4" w:rsidDel="001462A2" w:rsidRDefault="005719F4" w:rsidP="009F4120">
      <w:pPr>
        <w:widowControl w:val="0"/>
        <w:pBdr>
          <w:top w:val="nil"/>
          <w:left w:val="nil"/>
          <w:bottom w:val="nil"/>
          <w:right w:val="nil"/>
          <w:between w:val="nil"/>
        </w:pBdr>
        <w:rPr>
          <w:del w:id="3094" w:author="Greg Hutchins" w:date="2018-12-07T14:26:00Z"/>
          <w:rFonts w:cstheme="minorHAnsi"/>
          <w:b/>
        </w:rPr>
      </w:pPr>
    </w:p>
    <w:p w14:paraId="74702FF2" w14:textId="78E47666" w:rsidR="005719F4" w:rsidDel="001462A2" w:rsidRDefault="005719F4" w:rsidP="009F4120">
      <w:pPr>
        <w:widowControl w:val="0"/>
        <w:pBdr>
          <w:top w:val="nil"/>
          <w:left w:val="nil"/>
          <w:bottom w:val="nil"/>
          <w:right w:val="nil"/>
          <w:between w:val="nil"/>
        </w:pBdr>
        <w:rPr>
          <w:del w:id="3095" w:author="Greg Hutchins" w:date="2018-12-07T14:26:00Z"/>
          <w:rFonts w:cstheme="minorHAnsi"/>
          <w:b/>
        </w:rPr>
      </w:pPr>
    </w:p>
    <w:p w14:paraId="1CF37EEB" w14:textId="6F9F2681" w:rsidR="005719F4" w:rsidDel="001462A2" w:rsidRDefault="005719F4" w:rsidP="009F4120">
      <w:pPr>
        <w:widowControl w:val="0"/>
        <w:pBdr>
          <w:top w:val="nil"/>
          <w:left w:val="nil"/>
          <w:bottom w:val="nil"/>
          <w:right w:val="nil"/>
          <w:between w:val="nil"/>
        </w:pBdr>
        <w:rPr>
          <w:del w:id="3096" w:author="Greg Hutchins" w:date="2018-12-07T14:26:00Z"/>
          <w:rFonts w:cstheme="minorHAnsi"/>
          <w:b/>
        </w:rPr>
      </w:pPr>
    </w:p>
    <w:p w14:paraId="1DA4370B" w14:textId="47952204" w:rsidR="005719F4" w:rsidDel="001462A2" w:rsidRDefault="005719F4" w:rsidP="009F4120">
      <w:pPr>
        <w:widowControl w:val="0"/>
        <w:pBdr>
          <w:top w:val="nil"/>
          <w:left w:val="nil"/>
          <w:bottom w:val="nil"/>
          <w:right w:val="nil"/>
          <w:between w:val="nil"/>
        </w:pBdr>
        <w:rPr>
          <w:del w:id="3097" w:author="Greg Hutchins" w:date="2018-12-07T14:26:00Z"/>
          <w:rFonts w:cstheme="minorHAnsi"/>
          <w:b/>
        </w:rPr>
      </w:pPr>
    </w:p>
    <w:p w14:paraId="1F543242" w14:textId="3F46D6BC" w:rsidR="005719F4" w:rsidDel="001462A2" w:rsidRDefault="005719F4" w:rsidP="009F4120">
      <w:pPr>
        <w:widowControl w:val="0"/>
        <w:pBdr>
          <w:top w:val="nil"/>
          <w:left w:val="nil"/>
          <w:bottom w:val="nil"/>
          <w:right w:val="nil"/>
          <w:between w:val="nil"/>
        </w:pBdr>
        <w:rPr>
          <w:del w:id="3098" w:author="Greg Hutchins" w:date="2018-12-07T14:26:00Z"/>
          <w:rFonts w:cstheme="minorHAnsi"/>
          <w:b/>
        </w:rPr>
      </w:pPr>
    </w:p>
    <w:p w14:paraId="5C6EF490" w14:textId="1BA8B7A0" w:rsidR="005719F4" w:rsidDel="001462A2" w:rsidRDefault="005719F4" w:rsidP="009F4120">
      <w:pPr>
        <w:widowControl w:val="0"/>
        <w:pBdr>
          <w:top w:val="nil"/>
          <w:left w:val="nil"/>
          <w:bottom w:val="nil"/>
          <w:right w:val="nil"/>
          <w:between w:val="nil"/>
        </w:pBdr>
        <w:rPr>
          <w:del w:id="3099" w:author="Greg Hutchins" w:date="2018-12-07T14:26:00Z"/>
          <w:rFonts w:cstheme="minorHAnsi"/>
          <w:b/>
        </w:rPr>
      </w:pPr>
    </w:p>
    <w:p w14:paraId="1CC56CDC" w14:textId="329939FC" w:rsidR="005719F4" w:rsidDel="001462A2" w:rsidRDefault="005719F4" w:rsidP="009F4120">
      <w:pPr>
        <w:widowControl w:val="0"/>
        <w:pBdr>
          <w:top w:val="nil"/>
          <w:left w:val="nil"/>
          <w:bottom w:val="nil"/>
          <w:right w:val="nil"/>
          <w:between w:val="nil"/>
        </w:pBdr>
        <w:rPr>
          <w:del w:id="3100" w:author="Greg Hutchins" w:date="2018-12-07T14:26:00Z"/>
          <w:rFonts w:cstheme="minorHAnsi"/>
          <w:b/>
        </w:rPr>
      </w:pPr>
    </w:p>
    <w:p w14:paraId="2EE6F950" w14:textId="3B524F9D" w:rsidR="005719F4" w:rsidDel="001462A2" w:rsidRDefault="005719F4" w:rsidP="009F4120">
      <w:pPr>
        <w:widowControl w:val="0"/>
        <w:pBdr>
          <w:top w:val="nil"/>
          <w:left w:val="nil"/>
          <w:bottom w:val="nil"/>
          <w:right w:val="nil"/>
          <w:between w:val="nil"/>
        </w:pBdr>
        <w:rPr>
          <w:del w:id="3101" w:author="Greg Hutchins" w:date="2018-12-07T14:26:00Z"/>
          <w:rFonts w:cstheme="minorHAnsi"/>
          <w:b/>
        </w:rPr>
      </w:pPr>
    </w:p>
    <w:p w14:paraId="414A840F" w14:textId="5FC5166C" w:rsidR="005719F4" w:rsidDel="001462A2" w:rsidRDefault="005719F4" w:rsidP="009F4120">
      <w:pPr>
        <w:widowControl w:val="0"/>
        <w:pBdr>
          <w:top w:val="nil"/>
          <w:left w:val="nil"/>
          <w:bottom w:val="nil"/>
          <w:right w:val="nil"/>
          <w:between w:val="nil"/>
        </w:pBdr>
        <w:rPr>
          <w:del w:id="3102" w:author="Greg Hutchins" w:date="2018-12-07T14:26:00Z"/>
          <w:rFonts w:cstheme="minorHAnsi"/>
          <w:b/>
        </w:rPr>
      </w:pPr>
    </w:p>
    <w:p w14:paraId="6F372D73" w14:textId="26FA05A7" w:rsidR="005719F4" w:rsidDel="001462A2" w:rsidRDefault="005719F4" w:rsidP="009F4120">
      <w:pPr>
        <w:widowControl w:val="0"/>
        <w:pBdr>
          <w:top w:val="nil"/>
          <w:left w:val="nil"/>
          <w:bottom w:val="nil"/>
          <w:right w:val="nil"/>
          <w:between w:val="nil"/>
        </w:pBdr>
        <w:rPr>
          <w:del w:id="3103" w:author="Greg Hutchins" w:date="2018-12-07T14:26:00Z"/>
          <w:rFonts w:cstheme="minorHAnsi"/>
          <w:b/>
        </w:rPr>
      </w:pPr>
    </w:p>
    <w:p w14:paraId="12BD7B78" w14:textId="60B79808" w:rsidR="005719F4" w:rsidDel="001462A2" w:rsidRDefault="005719F4" w:rsidP="009F4120">
      <w:pPr>
        <w:widowControl w:val="0"/>
        <w:pBdr>
          <w:top w:val="nil"/>
          <w:left w:val="nil"/>
          <w:bottom w:val="nil"/>
          <w:right w:val="nil"/>
          <w:between w:val="nil"/>
        </w:pBdr>
        <w:rPr>
          <w:del w:id="3104" w:author="Greg Hutchins" w:date="2018-12-07T14:26:00Z"/>
          <w:rFonts w:cstheme="minorHAnsi"/>
          <w:b/>
        </w:rPr>
      </w:pPr>
    </w:p>
    <w:p w14:paraId="05FC252D" w14:textId="7EB9B3F2" w:rsidR="00594F29" w:rsidRPr="00594F29" w:rsidRDefault="005719F4">
      <w:pPr>
        <w:pStyle w:val="Heading1"/>
        <w:rPr>
          <w:ins w:id="3105" w:author="Greg Hutchins" w:date="2018-12-09T16:28:00Z"/>
          <w:rPrChange w:id="3106" w:author="Greg Hutchins" w:date="2018-12-09T16:28:00Z">
            <w:rPr>
              <w:ins w:id="3107" w:author="Greg Hutchins" w:date="2018-12-09T16:28:00Z"/>
              <w:vertAlign w:val="superscript"/>
            </w:rPr>
          </w:rPrChange>
        </w:rPr>
        <w:pPrChange w:id="3108" w:author="Greg Hutchins" w:date="2018-12-09T16:28:00Z">
          <w:pPr/>
        </w:pPrChange>
      </w:pPr>
      <w:del w:id="3109" w:author="Greg Hutchins" w:date="2018-12-09T16:28:00Z">
        <w:r w:rsidDel="00594F29">
          <w:rPr>
            <w:vertAlign w:val="superscript"/>
          </w:rPr>
          <w:delText>1</w:delText>
        </w:r>
      </w:del>
    </w:p>
    <w:p w14:paraId="4807B8F0" w14:textId="77777777" w:rsidR="00594F29" w:rsidRDefault="00594F29">
      <w:pPr>
        <w:spacing w:after="0" w:line="240" w:lineRule="auto"/>
        <w:rPr>
          <w:ins w:id="3110" w:author="Greg Hutchins" w:date="2018-12-09T16:28:00Z"/>
          <w:vertAlign w:val="superscript"/>
        </w:rPr>
        <w:pPrChange w:id="3111" w:author="Greg Hutchins" w:date="2018-12-09T16:30:00Z">
          <w:pPr/>
        </w:pPrChange>
      </w:pPr>
    </w:p>
    <w:p w14:paraId="51FAB677" w14:textId="68A1CFD1" w:rsidR="005719F4" w:rsidRPr="004D2D55" w:rsidDel="00507011" w:rsidRDefault="00507011">
      <w:pPr>
        <w:spacing w:after="0" w:line="240" w:lineRule="auto"/>
        <w:rPr>
          <w:del w:id="3112" w:author="Greg Hutchins" w:date="2018-12-09T16:30:00Z"/>
          <w:vertAlign w:val="superscript"/>
        </w:rPr>
        <w:pPrChange w:id="3113" w:author="Greg Hutchins" w:date="2018-12-09T16:30:00Z">
          <w:pPr/>
        </w:pPrChange>
      </w:pPr>
      <w:ins w:id="3114" w:author="Greg Hutchins" w:date="2018-12-09T16:30:00Z">
        <w:r>
          <w:t xml:space="preserve">The Managerial Process, 7th Ed., Larson and Gray, McGraw-Hill-Irwin, ISBN-13: 9781259924477 ISBN-10: 1259924475. </w:t>
        </w:r>
      </w:ins>
      <w:del w:id="3115" w:author="Greg Hutchins" w:date="2018-12-09T16:29:00Z">
        <w:r w:rsidR="005719F4" w:rsidDel="00507011">
          <w:rPr>
            <w:vertAlign w:val="superscript"/>
          </w:rPr>
          <w:delText xml:space="preserve"> </w:delText>
        </w:r>
        <w:r w:rsidR="005719F4" w:rsidDel="00507011">
          <w:delText>G</w:delText>
        </w:r>
      </w:del>
      <w:del w:id="3116" w:author="Greg Hutchins" w:date="2018-12-09T16:30:00Z">
        <w:r w:rsidR="005719F4" w:rsidDel="00507011">
          <w:delText>ray, Larson, pg. 635.</w:delText>
        </w:r>
      </w:del>
    </w:p>
    <w:p w14:paraId="6441F902" w14:textId="1A36CCEC" w:rsidR="005719F4" w:rsidRDefault="005719F4">
      <w:pPr>
        <w:widowControl w:val="0"/>
        <w:pBdr>
          <w:top w:val="nil"/>
          <w:left w:val="nil"/>
          <w:bottom w:val="nil"/>
          <w:right w:val="nil"/>
          <w:between w:val="nil"/>
        </w:pBdr>
        <w:spacing w:after="0" w:line="240" w:lineRule="auto"/>
        <w:rPr>
          <w:rFonts w:cstheme="minorHAnsi"/>
          <w:b/>
        </w:rPr>
        <w:pPrChange w:id="3117" w:author="Greg Hutchins" w:date="2018-12-09T16:30:00Z">
          <w:pPr>
            <w:widowControl w:val="0"/>
            <w:pBdr>
              <w:top w:val="nil"/>
              <w:left w:val="nil"/>
              <w:bottom w:val="nil"/>
              <w:right w:val="nil"/>
              <w:between w:val="nil"/>
            </w:pBdr>
          </w:pPr>
        </w:pPrChange>
      </w:pPr>
    </w:p>
    <w:p w14:paraId="43603D78" w14:textId="5E230639" w:rsidR="005719F4" w:rsidRDefault="005719F4">
      <w:pPr>
        <w:widowControl w:val="0"/>
        <w:pBdr>
          <w:top w:val="nil"/>
          <w:left w:val="nil"/>
          <w:bottom w:val="nil"/>
          <w:right w:val="nil"/>
          <w:between w:val="nil"/>
        </w:pBdr>
        <w:spacing w:after="0" w:line="240" w:lineRule="auto"/>
        <w:rPr>
          <w:rFonts w:cstheme="minorHAnsi"/>
          <w:b/>
        </w:rPr>
        <w:pPrChange w:id="3118" w:author="Greg Hutchins" w:date="2018-12-09T16:30:00Z">
          <w:pPr>
            <w:widowControl w:val="0"/>
            <w:pBdr>
              <w:top w:val="nil"/>
              <w:left w:val="nil"/>
              <w:bottom w:val="nil"/>
              <w:right w:val="nil"/>
              <w:between w:val="nil"/>
            </w:pBdr>
          </w:pPr>
        </w:pPrChange>
      </w:pPr>
    </w:p>
    <w:p w14:paraId="00B2AC8D" w14:textId="50727887" w:rsidR="005719F4" w:rsidRDefault="00DA0A53" w:rsidP="009F4120">
      <w:pPr>
        <w:widowControl w:val="0"/>
        <w:pBdr>
          <w:top w:val="nil"/>
          <w:left w:val="nil"/>
          <w:bottom w:val="nil"/>
          <w:right w:val="nil"/>
          <w:between w:val="nil"/>
        </w:pBdr>
        <w:rPr>
          <w:rFonts w:cstheme="minorHAnsi"/>
          <w:b/>
        </w:rPr>
      </w:pPr>
      <w:ins w:id="3119" w:author="Greg Hutchins" w:date="2018-12-09T17:00:00Z">
        <w:r>
          <w:rPr>
            <w:rFonts w:ascii="Arial" w:hAnsi="Arial" w:cs="Arial"/>
            <w:color w:val="000000"/>
            <w:sz w:val="20"/>
            <w:szCs w:val="20"/>
          </w:rPr>
          <w:t>Pxhere.com. (2018). Available at: https://pxhere.com/en/photo/1070638 [Accessed 9 Dec. 2018].</w:t>
        </w:r>
      </w:ins>
    </w:p>
    <w:p w14:paraId="442080DB" w14:textId="2DFC3A29" w:rsidR="005719F4" w:rsidRDefault="005719F4" w:rsidP="009F4120">
      <w:pPr>
        <w:widowControl w:val="0"/>
        <w:pBdr>
          <w:top w:val="nil"/>
          <w:left w:val="nil"/>
          <w:bottom w:val="nil"/>
          <w:right w:val="nil"/>
          <w:between w:val="nil"/>
        </w:pBdr>
        <w:rPr>
          <w:rFonts w:cstheme="minorHAnsi"/>
          <w:b/>
        </w:rPr>
      </w:pPr>
    </w:p>
    <w:p w14:paraId="40500040" w14:textId="58266A6B" w:rsidR="005719F4" w:rsidRDefault="005719F4" w:rsidP="009F4120">
      <w:pPr>
        <w:widowControl w:val="0"/>
        <w:pBdr>
          <w:top w:val="nil"/>
          <w:left w:val="nil"/>
          <w:bottom w:val="nil"/>
          <w:right w:val="nil"/>
          <w:between w:val="nil"/>
        </w:pBdr>
        <w:rPr>
          <w:rFonts w:cstheme="minorHAnsi"/>
          <w:b/>
        </w:rPr>
      </w:pPr>
    </w:p>
    <w:p w14:paraId="54CD7C89" w14:textId="6A2F82A9" w:rsidR="005719F4" w:rsidRDefault="005719F4" w:rsidP="009F4120">
      <w:pPr>
        <w:widowControl w:val="0"/>
        <w:pBdr>
          <w:top w:val="nil"/>
          <w:left w:val="nil"/>
          <w:bottom w:val="nil"/>
          <w:right w:val="nil"/>
          <w:between w:val="nil"/>
        </w:pBdr>
        <w:rPr>
          <w:rFonts w:cstheme="minorHAnsi"/>
          <w:b/>
        </w:rPr>
      </w:pPr>
    </w:p>
    <w:p w14:paraId="3BB48701" w14:textId="17AC03A3" w:rsidR="005719F4" w:rsidRDefault="005719F4" w:rsidP="009F4120">
      <w:pPr>
        <w:widowControl w:val="0"/>
        <w:pBdr>
          <w:top w:val="nil"/>
          <w:left w:val="nil"/>
          <w:bottom w:val="nil"/>
          <w:right w:val="nil"/>
          <w:between w:val="nil"/>
        </w:pBdr>
        <w:rPr>
          <w:rFonts w:cstheme="minorHAnsi"/>
          <w:b/>
        </w:rPr>
      </w:pPr>
    </w:p>
    <w:p w14:paraId="3D1448A0" w14:textId="6AB090EA" w:rsidR="005719F4" w:rsidDel="001462A2" w:rsidRDefault="005719F4" w:rsidP="009F4120">
      <w:pPr>
        <w:widowControl w:val="0"/>
        <w:pBdr>
          <w:top w:val="nil"/>
          <w:left w:val="nil"/>
          <w:bottom w:val="nil"/>
          <w:right w:val="nil"/>
          <w:between w:val="nil"/>
        </w:pBdr>
        <w:rPr>
          <w:del w:id="3120" w:author="Greg Hutchins" w:date="2018-12-07T14:26:00Z"/>
          <w:rFonts w:cstheme="minorHAnsi"/>
          <w:b/>
        </w:rPr>
      </w:pPr>
    </w:p>
    <w:p w14:paraId="140A6F24" w14:textId="12B45A78" w:rsidR="005719F4" w:rsidDel="001462A2" w:rsidRDefault="005719F4" w:rsidP="009F4120">
      <w:pPr>
        <w:widowControl w:val="0"/>
        <w:pBdr>
          <w:top w:val="nil"/>
          <w:left w:val="nil"/>
          <w:bottom w:val="nil"/>
          <w:right w:val="nil"/>
          <w:between w:val="nil"/>
        </w:pBdr>
        <w:rPr>
          <w:del w:id="3121" w:author="Greg Hutchins" w:date="2018-12-07T14:26:00Z"/>
          <w:rFonts w:cstheme="minorHAnsi"/>
          <w:b/>
        </w:rPr>
      </w:pPr>
    </w:p>
    <w:p w14:paraId="60DC1E98" w14:textId="2BFF71EE" w:rsidR="005719F4" w:rsidDel="001462A2" w:rsidRDefault="005719F4" w:rsidP="009F4120">
      <w:pPr>
        <w:widowControl w:val="0"/>
        <w:pBdr>
          <w:top w:val="nil"/>
          <w:left w:val="nil"/>
          <w:bottom w:val="nil"/>
          <w:right w:val="nil"/>
          <w:between w:val="nil"/>
        </w:pBdr>
        <w:rPr>
          <w:del w:id="3122" w:author="Greg Hutchins" w:date="2018-12-07T14:26:00Z"/>
          <w:rFonts w:cstheme="minorHAnsi"/>
          <w:b/>
        </w:rPr>
      </w:pPr>
    </w:p>
    <w:p w14:paraId="3355CB4F" w14:textId="01C2841E" w:rsidR="005719F4" w:rsidDel="001462A2" w:rsidRDefault="005719F4" w:rsidP="009F4120">
      <w:pPr>
        <w:widowControl w:val="0"/>
        <w:pBdr>
          <w:top w:val="nil"/>
          <w:left w:val="nil"/>
          <w:bottom w:val="nil"/>
          <w:right w:val="nil"/>
          <w:between w:val="nil"/>
        </w:pBdr>
        <w:rPr>
          <w:del w:id="3123" w:author="Greg Hutchins" w:date="2018-12-07T14:26:00Z"/>
          <w:rFonts w:cstheme="minorHAnsi"/>
          <w:b/>
        </w:rPr>
      </w:pPr>
    </w:p>
    <w:p w14:paraId="37975141" w14:textId="1E531F69" w:rsidR="005719F4" w:rsidDel="001462A2" w:rsidRDefault="005719F4" w:rsidP="009F4120">
      <w:pPr>
        <w:widowControl w:val="0"/>
        <w:pBdr>
          <w:top w:val="nil"/>
          <w:left w:val="nil"/>
          <w:bottom w:val="nil"/>
          <w:right w:val="nil"/>
          <w:between w:val="nil"/>
        </w:pBdr>
        <w:rPr>
          <w:del w:id="3124" w:author="Greg Hutchins" w:date="2018-12-07T14:26:00Z"/>
          <w:rFonts w:cstheme="minorHAnsi"/>
          <w:b/>
        </w:rPr>
      </w:pPr>
    </w:p>
    <w:p w14:paraId="16A3BB79" w14:textId="75E8AE93" w:rsidR="005719F4" w:rsidDel="001462A2" w:rsidRDefault="005719F4" w:rsidP="009F4120">
      <w:pPr>
        <w:widowControl w:val="0"/>
        <w:pBdr>
          <w:top w:val="nil"/>
          <w:left w:val="nil"/>
          <w:bottom w:val="nil"/>
          <w:right w:val="nil"/>
          <w:between w:val="nil"/>
        </w:pBdr>
        <w:rPr>
          <w:del w:id="3125" w:author="Greg Hutchins" w:date="2018-12-07T14:26:00Z"/>
          <w:rFonts w:cstheme="minorHAnsi"/>
          <w:b/>
        </w:rPr>
      </w:pPr>
    </w:p>
    <w:p w14:paraId="375D530C" w14:textId="7A7E2D6B" w:rsidR="005719F4" w:rsidDel="001462A2" w:rsidRDefault="005719F4" w:rsidP="009F4120">
      <w:pPr>
        <w:widowControl w:val="0"/>
        <w:pBdr>
          <w:top w:val="nil"/>
          <w:left w:val="nil"/>
          <w:bottom w:val="nil"/>
          <w:right w:val="nil"/>
          <w:between w:val="nil"/>
        </w:pBdr>
        <w:rPr>
          <w:del w:id="3126" w:author="Greg Hutchins" w:date="2018-12-07T14:26:00Z"/>
          <w:rFonts w:cstheme="minorHAnsi"/>
          <w:b/>
        </w:rPr>
      </w:pPr>
    </w:p>
    <w:p w14:paraId="65368A9D" w14:textId="55A150FD" w:rsidR="005719F4" w:rsidDel="001462A2" w:rsidRDefault="005719F4" w:rsidP="009F4120">
      <w:pPr>
        <w:widowControl w:val="0"/>
        <w:pBdr>
          <w:top w:val="nil"/>
          <w:left w:val="nil"/>
          <w:bottom w:val="nil"/>
          <w:right w:val="nil"/>
          <w:between w:val="nil"/>
        </w:pBdr>
        <w:rPr>
          <w:del w:id="3127" w:author="Greg Hutchins" w:date="2018-12-07T14:26:00Z"/>
          <w:rFonts w:cstheme="minorHAnsi"/>
          <w:b/>
        </w:rPr>
      </w:pPr>
    </w:p>
    <w:p w14:paraId="13BAAA9D" w14:textId="28ACE223" w:rsidR="005719F4" w:rsidDel="001462A2" w:rsidRDefault="005719F4" w:rsidP="009F4120">
      <w:pPr>
        <w:widowControl w:val="0"/>
        <w:pBdr>
          <w:top w:val="nil"/>
          <w:left w:val="nil"/>
          <w:bottom w:val="nil"/>
          <w:right w:val="nil"/>
          <w:between w:val="nil"/>
        </w:pBdr>
        <w:rPr>
          <w:del w:id="3128" w:author="Greg Hutchins" w:date="2018-12-07T14:26:00Z"/>
          <w:rFonts w:cstheme="minorHAnsi"/>
          <w:b/>
        </w:rPr>
      </w:pPr>
    </w:p>
    <w:p w14:paraId="7B80F90D" w14:textId="0B6C2598" w:rsidR="005719F4" w:rsidDel="001462A2" w:rsidRDefault="005719F4" w:rsidP="009F4120">
      <w:pPr>
        <w:widowControl w:val="0"/>
        <w:pBdr>
          <w:top w:val="nil"/>
          <w:left w:val="nil"/>
          <w:bottom w:val="nil"/>
          <w:right w:val="nil"/>
          <w:between w:val="nil"/>
        </w:pBdr>
        <w:rPr>
          <w:del w:id="3129" w:author="Greg Hutchins" w:date="2018-12-07T14:26:00Z"/>
          <w:rFonts w:cstheme="minorHAnsi"/>
          <w:b/>
        </w:rPr>
      </w:pPr>
    </w:p>
    <w:p w14:paraId="1DB14BB6" w14:textId="4EEAF9A1" w:rsidR="005719F4" w:rsidDel="001462A2" w:rsidRDefault="005719F4" w:rsidP="009F4120">
      <w:pPr>
        <w:widowControl w:val="0"/>
        <w:pBdr>
          <w:top w:val="nil"/>
          <w:left w:val="nil"/>
          <w:bottom w:val="nil"/>
          <w:right w:val="nil"/>
          <w:between w:val="nil"/>
        </w:pBdr>
        <w:rPr>
          <w:del w:id="3130" w:author="Greg Hutchins" w:date="2018-12-07T14:26:00Z"/>
          <w:rFonts w:cstheme="minorHAnsi"/>
          <w:b/>
        </w:rPr>
      </w:pPr>
    </w:p>
    <w:p w14:paraId="124E8417" w14:textId="27778548" w:rsidR="005719F4" w:rsidDel="001462A2" w:rsidRDefault="005719F4" w:rsidP="009F4120">
      <w:pPr>
        <w:widowControl w:val="0"/>
        <w:pBdr>
          <w:top w:val="nil"/>
          <w:left w:val="nil"/>
          <w:bottom w:val="nil"/>
          <w:right w:val="nil"/>
          <w:between w:val="nil"/>
        </w:pBdr>
        <w:rPr>
          <w:del w:id="3131" w:author="Greg Hutchins" w:date="2018-12-07T14:26:00Z"/>
          <w:rFonts w:cstheme="minorHAnsi"/>
          <w:b/>
        </w:rPr>
      </w:pPr>
    </w:p>
    <w:p w14:paraId="2AAA1AA5" w14:textId="2F40F54C" w:rsidR="005719F4" w:rsidDel="001462A2" w:rsidRDefault="005719F4" w:rsidP="009F4120">
      <w:pPr>
        <w:widowControl w:val="0"/>
        <w:pBdr>
          <w:top w:val="nil"/>
          <w:left w:val="nil"/>
          <w:bottom w:val="nil"/>
          <w:right w:val="nil"/>
          <w:between w:val="nil"/>
        </w:pBdr>
        <w:rPr>
          <w:del w:id="3132" w:author="Greg Hutchins" w:date="2018-12-07T14:26:00Z"/>
          <w:rFonts w:cstheme="minorHAnsi"/>
          <w:b/>
        </w:rPr>
      </w:pPr>
    </w:p>
    <w:p w14:paraId="03C5D977" w14:textId="6A0F2BCA" w:rsidR="005719F4" w:rsidDel="001462A2" w:rsidRDefault="005719F4" w:rsidP="009F4120">
      <w:pPr>
        <w:widowControl w:val="0"/>
        <w:pBdr>
          <w:top w:val="nil"/>
          <w:left w:val="nil"/>
          <w:bottom w:val="nil"/>
          <w:right w:val="nil"/>
          <w:between w:val="nil"/>
        </w:pBdr>
        <w:rPr>
          <w:del w:id="3133" w:author="Greg Hutchins" w:date="2018-12-07T14:26:00Z"/>
          <w:rFonts w:cstheme="minorHAnsi"/>
          <w:b/>
        </w:rPr>
      </w:pPr>
    </w:p>
    <w:p w14:paraId="6C159942" w14:textId="630FD3A6" w:rsidR="005719F4" w:rsidDel="001462A2" w:rsidRDefault="005719F4" w:rsidP="009F4120">
      <w:pPr>
        <w:widowControl w:val="0"/>
        <w:pBdr>
          <w:top w:val="nil"/>
          <w:left w:val="nil"/>
          <w:bottom w:val="nil"/>
          <w:right w:val="nil"/>
          <w:between w:val="nil"/>
        </w:pBdr>
        <w:rPr>
          <w:del w:id="3134" w:author="Greg Hutchins" w:date="2018-12-07T14:26:00Z"/>
          <w:rFonts w:cstheme="minorHAnsi"/>
          <w:b/>
        </w:rPr>
      </w:pPr>
    </w:p>
    <w:p w14:paraId="4E464A1C" w14:textId="7995F487" w:rsidR="005719F4" w:rsidRDefault="005719F4" w:rsidP="009F4120">
      <w:pPr>
        <w:widowControl w:val="0"/>
        <w:pBdr>
          <w:top w:val="nil"/>
          <w:left w:val="nil"/>
          <w:bottom w:val="nil"/>
          <w:right w:val="nil"/>
          <w:between w:val="nil"/>
        </w:pBdr>
        <w:rPr>
          <w:rFonts w:cstheme="minorHAnsi"/>
          <w:b/>
        </w:rPr>
      </w:pPr>
    </w:p>
    <w:p w14:paraId="08D2CF84" w14:textId="1A6FA0CB" w:rsidR="005719F4" w:rsidRDefault="005719F4" w:rsidP="009F4120">
      <w:pPr>
        <w:widowControl w:val="0"/>
        <w:pBdr>
          <w:top w:val="nil"/>
          <w:left w:val="nil"/>
          <w:bottom w:val="nil"/>
          <w:right w:val="nil"/>
          <w:between w:val="nil"/>
        </w:pBdr>
        <w:rPr>
          <w:rFonts w:cstheme="minorHAnsi"/>
          <w:b/>
        </w:rPr>
      </w:pPr>
    </w:p>
    <w:p w14:paraId="47785B2C" w14:textId="6F4E6F23" w:rsidR="005719F4" w:rsidRDefault="005719F4" w:rsidP="009F4120">
      <w:pPr>
        <w:widowControl w:val="0"/>
        <w:pBdr>
          <w:top w:val="nil"/>
          <w:left w:val="nil"/>
          <w:bottom w:val="nil"/>
          <w:right w:val="nil"/>
          <w:between w:val="nil"/>
        </w:pBdr>
        <w:rPr>
          <w:rFonts w:cstheme="minorHAnsi"/>
          <w:b/>
        </w:rPr>
      </w:pPr>
    </w:p>
    <w:p w14:paraId="2F0A8ED9" w14:textId="4316DB7F" w:rsidR="005719F4" w:rsidRDefault="005719F4" w:rsidP="009F4120">
      <w:pPr>
        <w:widowControl w:val="0"/>
        <w:pBdr>
          <w:top w:val="nil"/>
          <w:left w:val="nil"/>
          <w:bottom w:val="nil"/>
          <w:right w:val="nil"/>
          <w:between w:val="nil"/>
        </w:pBdr>
        <w:rPr>
          <w:rFonts w:cstheme="minorHAnsi"/>
          <w:b/>
        </w:rPr>
      </w:pPr>
    </w:p>
    <w:p w14:paraId="5EEF679C" w14:textId="2166A8A9" w:rsidR="005719F4" w:rsidRDefault="005719F4" w:rsidP="009F4120">
      <w:pPr>
        <w:widowControl w:val="0"/>
        <w:pBdr>
          <w:top w:val="nil"/>
          <w:left w:val="nil"/>
          <w:bottom w:val="nil"/>
          <w:right w:val="nil"/>
          <w:between w:val="nil"/>
        </w:pBdr>
        <w:rPr>
          <w:rFonts w:cstheme="minorHAnsi"/>
          <w:b/>
        </w:rPr>
      </w:pPr>
    </w:p>
    <w:p w14:paraId="6FF513FD" w14:textId="77777777" w:rsidR="005719F4" w:rsidRDefault="005719F4" w:rsidP="009F4120">
      <w:pPr>
        <w:widowControl w:val="0"/>
        <w:pBdr>
          <w:top w:val="nil"/>
          <w:left w:val="nil"/>
          <w:bottom w:val="nil"/>
          <w:right w:val="nil"/>
          <w:between w:val="nil"/>
        </w:pBdr>
        <w:rPr>
          <w:rFonts w:cstheme="minorHAnsi"/>
          <w:b/>
        </w:rPr>
        <w:sectPr w:rsidR="005719F4" w:rsidSect="001F1564">
          <w:footerReference w:type="default" r:id="rId20"/>
          <w:pgSz w:w="12240" w:h="15840"/>
          <w:pgMar w:top="1440" w:right="1440" w:bottom="1440" w:left="1440" w:header="720" w:footer="720" w:gutter="0"/>
          <w:pgNumType w:start="0"/>
          <w:cols w:space="720"/>
          <w:titlePg/>
          <w:docGrid w:linePitch="360"/>
          <w:sectPrChange w:id="3139" w:author="Greg Hutchins" w:date="2018-12-09T16:43:00Z">
            <w:sectPr w:rsidR="005719F4" w:rsidSect="001F1564">
              <w:pgMar w:top="1440" w:right="1440" w:bottom="1440" w:left="1440" w:header="720" w:footer="720" w:gutter="0"/>
              <w:titlePg w:val="0"/>
            </w:sectPr>
          </w:sectPrChange>
        </w:sectPr>
      </w:pPr>
    </w:p>
    <w:p w14:paraId="3B079B56" w14:textId="07AF23AC" w:rsidR="005719F4" w:rsidRPr="00214B8F" w:rsidRDefault="005719F4" w:rsidP="005719F4">
      <w:pPr>
        <w:pStyle w:val="Title"/>
      </w:pPr>
      <w:r>
        <w:lastRenderedPageBreak/>
        <w:t>A</w:t>
      </w:r>
      <w:ins w:id="3140" w:author="Greg" w:date="2018-12-08T12:36:00Z">
        <w:r w:rsidR="00752E22">
          <w:t>ppendix a</w:t>
        </w:r>
      </w:ins>
      <w:r>
        <w:t xml:space="preserve"> – SCHEDULE TABLE</w:t>
      </w:r>
    </w:p>
    <w:p w14:paraId="2DDF02CB" w14:textId="77777777" w:rsidR="005719F4" w:rsidRDefault="005719F4" w:rsidP="005719F4">
      <w:r>
        <w:rPr>
          <w:noProof/>
        </w:rPr>
        <w:drawing>
          <wp:inline distT="0" distB="0" distL="0" distR="0" wp14:anchorId="20814D17" wp14:editId="1B77280D">
            <wp:extent cx="8229600" cy="482917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8229600" cy="4829175"/>
                    </a:xfrm>
                    <a:prstGeom prst="rect">
                      <a:avLst/>
                    </a:prstGeom>
                  </pic:spPr>
                </pic:pic>
              </a:graphicData>
            </a:graphic>
          </wp:inline>
        </w:drawing>
      </w:r>
    </w:p>
    <w:p w14:paraId="5F7AE356" w14:textId="77777777" w:rsidR="005719F4" w:rsidRDefault="005719F4" w:rsidP="005719F4"/>
    <w:p w14:paraId="08703FEC" w14:textId="203AE6A4" w:rsidR="005719F4" w:rsidRPr="00214B8F" w:rsidRDefault="005719F4" w:rsidP="005719F4">
      <w:pPr>
        <w:pStyle w:val="Title"/>
      </w:pPr>
      <w:r>
        <w:lastRenderedPageBreak/>
        <w:t>Appendix B – GANTT CHART</w:t>
      </w:r>
    </w:p>
    <w:p w14:paraId="555106DE" w14:textId="77777777" w:rsidR="005719F4" w:rsidRDefault="005719F4" w:rsidP="005719F4"/>
    <w:p w14:paraId="40F83A97" w14:textId="324062AE" w:rsidR="005719F4" w:rsidRPr="009F4120" w:rsidRDefault="005719F4" w:rsidP="009F4120">
      <w:pPr>
        <w:widowControl w:val="0"/>
        <w:pBdr>
          <w:top w:val="nil"/>
          <w:left w:val="nil"/>
          <w:bottom w:val="nil"/>
          <w:right w:val="nil"/>
          <w:between w:val="nil"/>
        </w:pBdr>
        <w:rPr>
          <w:rFonts w:cstheme="minorHAnsi"/>
          <w:b/>
        </w:rPr>
      </w:pPr>
      <w:r>
        <w:rPr>
          <w:noProof/>
        </w:rPr>
        <w:drawing>
          <wp:anchor distT="0" distB="0" distL="114300" distR="114300" simplePos="0" relativeHeight="251658240" behindDoc="0" locked="0" layoutInCell="1" allowOverlap="1" wp14:anchorId="1832F1A3" wp14:editId="6DB8BB07">
            <wp:simplePos x="0" y="0"/>
            <wp:positionH relativeFrom="margin">
              <wp:align>center</wp:align>
            </wp:positionH>
            <wp:positionV relativeFrom="margin">
              <wp:align>center</wp:align>
            </wp:positionV>
            <wp:extent cx="8261405" cy="4513175"/>
            <wp:effectExtent l="0" t="0" r="6350" b="190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8261405" cy="4513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C07F20" w14:textId="3ADB36C0" w:rsidR="00BC2077" w:rsidRPr="00214B8F" w:rsidRDefault="00BC2077" w:rsidP="00BC2077">
      <w:pPr>
        <w:pStyle w:val="Title"/>
      </w:pPr>
      <w:r>
        <w:lastRenderedPageBreak/>
        <w:t>Appendix c – gantt chart with SCHEDULE TABLE Leveling within slack</w:t>
      </w:r>
    </w:p>
    <w:p w14:paraId="7BD9ADC9" w14:textId="77777777" w:rsidR="00BC2077" w:rsidRDefault="00BC2077" w:rsidP="00BC2077">
      <w:pPr>
        <w:spacing w:after="0" w:line="240" w:lineRule="auto"/>
        <w:rPr>
          <w:rFonts w:ascii="Times New Roman" w:eastAsia="Times New Roman" w:hAnsi="Times New Roman" w:cs="Times New Roman"/>
          <w:sz w:val="24"/>
          <w:szCs w:val="24"/>
        </w:rPr>
      </w:pPr>
    </w:p>
    <w:p w14:paraId="68ECFCF1" w14:textId="77777777" w:rsidR="00BC2077" w:rsidRDefault="00BC2077" w:rsidP="00BC2077">
      <w:pPr>
        <w:spacing w:after="0" w:line="240" w:lineRule="auto"/>
        <w:rPr>
          <w:rFonts w:ascii="Times New Roman" w:eastAsia="Times New Roman" w:hAnsi="Times New Roman" w:cs="Times New Roman"/>
          <w:sz w:val="24"/>
          <w:szCs w:val="24"/>
        </w:rPr>
        <w:sectPr w:rsidR="00BC2077" w:rsidSect="00900569">
          <w:pgSz w:w="15840" w:h="12240" w:orient="landscape" w:code="1"/>
          <w:pgMar w:top="1440" w:right="1440" w:bottom="1440" w:left="1440" w:header="720" w:footer="720" w:gutter="0"/>
          <w:cols w:space="720"/>
          <w:docGrid w:linePitch="360"/>
        </w:sectPr>
      </w:pPr>
      <w:r>
        <w:rPr>
          <w:noProof/>
        </w:rPr>
        <w:drawing>
          <wp:inline distT="0" distB="0" distL="0" distR="0" wp14:anchorId="740A2D44" wp14:editId="457784E3">
            <wp:extent cx="8229600" cy="49149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8229600" cy="4914900"/>
                    </a:xfrm>
                    <a:prstGeom prst="rect">
                      <a:avLst/>
                    </a:prstGeom>
                  </pic:spPr>
                </pic:pic>
              </a:graphicData>
            </a:graphic>
          </wp:inline>
        </w:drawing>
      </w:r>
    </w:p>
    <w:p w14:paraId="66B08C61" w14:textId="7BE65FAF" w:rsidR="00BC2077" w:rsidRPr="00214B8F" w:rsidRDefault="00BC2077" w:rsidP="00BC2077">
      <w:pPr>
        <w:pStyle w:val="Title"/>
      </w:pPr>
      <w:r>
        <w:lastRenderedPageBreak/>
        <w:t>Appendix d – gantt chart with SCHEDULE TABLE leveling outside of slack</w:t>
      </w:r>
    </w:p>
    <w:p w14:paraId="1B2BD8F9" w14:textId="25F74C20" w:rsidR="00651F56" w:rsidRDefault="00BC2077" w:rsidP="00BC2077">
      <w:pPr>
        <w:spacing w:after="0" w:line="240" w:lineRule="auto"/>
        <w:rPr>
          <w:rFonts w:ascii="Times New Roman" w:eastAsia="Times New Roman" w:hAnsi="Times New Roman" w:cs="Times New Roman"/>
          <w:sz w:val="24"/>
          <w:szCs w:val="24"/>
        </w:rPr>
      </w:pPr>
      <w:r>
        <w:rPr>
          <w:noProof/>
        </w:rPr>
        <w:drawing>
          <wp:inline distT="0" distB="0" distL="0" distR="0" wp14:anchorId="1531C39F" wp14:editId="6A219AB5">
            <wp:extent cx="7839986" cy="4809251"/>
            <wp:effectExtent l="0" t="0" r="889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7846000" cy="4812940"/>
                    </a:xfrm>
                    <a:prstGeom prst="rect">
                      <a:avLst/>
                    </a:prstGeom>
                  </pic:spPr>
                </pic:pic>
              </a:graphicData>
            </a:graphic>
          </wp:inline>
        </w:drawing>
      </w:r>
      <w:r w:rsidRPr="00B86EED">
        <w:rPr>
          <w:rFonts w:ascii="Times New Roman" w:eastAsia="Times New Roman" w:hAnsi="Times New Roman" w:cs="Times New Roman"/>
          <w:sz w:val="24"/>
          <w:szCs w:val="24"/>
        </w:rPr>
        <w:br/>
      </w:r>
      <w:r w:rsidRPr="00B86EED">
        <w:rPr>
          <w:rFonts w:ascii="Times New Roman" w:eastAsia="Times New Roman" w:hAnsi="Times New Roman" w:cs="Times New Roman"/>
          <w:sz w:val="24"/>
          <w:szCs w:val="24"/>
        </w:rPr>
        <w:br/>
      </w:r>
    </w:p>
    <w:p w14:paraId="7C2F7C3B" w14:textId="28F50AF7" w:rsidR="00651F56" w:rsidRPr="00CA18EB" w:rsidRDefault="00651F56" w:rsidP="00651F56">
      <w:pPr>
        <w:pStyle w:val="Title"/>
        <w:jc w:val="left"/>
        <w:rPr>
          <w:rFonts w:cs="Arial"/>
        </w:rPr>
      </w:pPr>
      <w:r w:rsidRPr="00541616">
        <w:rPr>
          <w:rFonts w:cs="Arial"/>
          <w:color w:val="000000"/>
        </w:rPr>
        <w:lastRenderedPageBreak/>
        <w:t xml:space="preserve">Appendix </w:t>
      </w:r>
      <w:r>
        <w:rPr>
          <w:rFonts w:cs="Arial"/>
          <w:color w:val="000000"/>
        </w:rPr>
        <w:t>E</w:t>
      </w:r>
      <w:r w:rsidRPr="00541616">
        <w:rPr>
          <w:rFonts w:cs="Arial"/>
          <w:color w:val="000000"/>
        </w:rPr>
        <w:t>: Gantt chart wit</w:t>
      </w:r>
      <w:r>
        <w:rPr>
          <w:rFonts w:cs="Arial"/>
        </w:rPr>
        <w:t>H Schedule Table Presenting the new schedule</w:t>
      </w:r>
    </w:p>
    <w:p w14:paraId="43215FD2" w14:textId="77777777" w:rsidR="00651F56" w:rsidRDefault="00651F56" w:rsidP="00651F56">
      <w:pPr>
        <w:spacing w:before="240" w:after="0" w:line="480" w:lineRule="auto"/>
        <w:rPr>
          <w:rFonts w:ascii="Times New Roman" w:eastAsia="Times New Roman" w:hAnsi="Times New Roman" w:cs="Times New Roman"/>
          <w:sz w:val="24"/>
          <w:szCs w:val="24"/>
        </w:rPr>
        <w:sectPr w:rsidR="00651F56" w:rsidSect="00900569">
          <w:pgSz w:w="15840" w:h="12240" w:orient="landscape"/>
          <w:pgMar w:top="1440" w:right="1440" w:bottom="1440" w:left="1440" w:header="720" w:footer="720" w:gutter="0"/>
          <w:cols w:space="720"/>
          <w:docGrid w:linePitch="360"/>
        </w:sectPr>
      </w:pPr>
      <w:r>
        <w:rPr>
          <w:noProof/>
        </w:rPr>
        <w:drawing>
          <wp:inline distT="0" distB="0" distL="0" distR="0" wp14:anchorId="7265D713" wp14:editId="47F8E14C">
            <wp:extent cx="8229600" cy="40481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8229600" cy="4048125"/>
                    </a:xfrm>
                    <a:prstGeom prst="rect">
                      <a:avLst/>
                    </a:prstGeom>
                  </pic:spPr>
                </pic:pic>
              </a:graphicData>
            </a:graphic>
          </wp:inline>
        </w:drawing>
      </w:r>
    </w:p>
    <w:p w14:paraId="768C1767" w14:textId="348206AC" w:rsidR="001462A2" w:rsidRDefault="001462A2" w:rsidP="001462A2">
      <w:pPr>
        <w:pStyle w:val="Title"/>
        <w:rPr>
          <w:ins w:id="3141" w:author="Greg Hutchins" w:date="2018-12-07T14:25:00Z"/>
          <w:rFonts w:cs="Arial"/>
        </w:rPr>
      </w:pPr>
      <w:bookmarkStart w:id="3142" w:name="_Hlk532035933"/>
      <w:ins w:id="3143" w:author="Greg Hutchins" w:date="2018-12-07T14:25:00Z">
        <w:r>
          <w:rPr>
            <w:rFonts w:cs="Arial"/>
            <w:color w:val="000000"/>
          </w:rPr>
          <w:lastRenderedPageBreak/>
          <w:t xml:space="preserve">Appendix F: Quarterly </w:t>
        </w:r>
        <w:bookmarkEnd w:id="3142"/>
        <w:r>
          <w:rPr>
            <w:rFonts w:cs="Arial"/>
            <w:color w:val="000000"/>
          </w:rPr>
          <w:t>cash flow</w:t>
        </w:r>
      </w:ins>
    </w:p>
    <w:p w14:paraId="776ABA6F" w14:textId="1A9EB859" w:rsidR="001462A2" w:rsidRDefault="001462A2" w:rsidP="001462A2">
      <w:pPr>
        <w:spacing w:before="240" w:after="0" w:line="480" w:lineRule="auto"/>
        <w:rPr>
          <w:ins w:id="3144" w:author="Greg Hutchins" w:date="2018-12-07T14:25:00Z"/>
          <w:rFonts w:ascii="Times New Roman" w:eastAsia="Times New Roman" w:hAnsi="Times New Roman" w:cs="Times New Roman"/>
          <w:sz w:val="24"/>
          <w:szCs w:val="24"/>
        </w:rPr>
      </w:pPr>
      <w:ins w:id="3145" w:author="Greg Hutchins" w:date="2018-12-07T14:25:00Z">
        <w:r>
          <w:rPr>
            <w:noProof/>
          </w:rPr>
          <w:drawing>
            <wp:inline distT="0" distB="0" distL="0" distR="0" wp14:anchorId="5612EBFF" wp14:editId="0D6B5BE1">
              <wp:extent cx="8229600" cy="3828415"/>
              <wp:effectExtent l="0" t="0" r="0" b="635"/>
              <wp:docPr id="8" name="Picture 8"/>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6"/>
                      <a:stretch>
                        <a:fillRect/>
                      </a:stretch>
                    </pic:blipFill>
                    <pic:spPr>
                      <a:xfrm>
                        <a:off x="0" y="0"/>
                        <a:ext cx="8229600" cy="3828415"/>
                      </a:xfrm>
                      <a:prstGeom prst="rect">
                        <a:avLst/>
                      </a:prstGeom>
                    </pic:spPr>
                  </pic:pic>
                </a:graphicData>
              </a:graphic>
            </wp:inline>
          </w:drawing>
        </w:r>
      </w:ins>
    </w:p>
    <w:p w14:paraId="547F2371" w14:textId="77777777" w:rsidR="001462A2" w:rsidRDefault="001462A2" w:rsidP="001462A2">
      <w:pPr>
        <w:spacing w:before="240" w:after="0" w:line="480" w:lineRule="auto"/>
        <w:rPr>
          <w:ins w:id="3146" w:author="Greg Hutchins" w:date="2018-12-07T14:25:00Z"/>
          <w:rFonts w:ascii="Times New Roman" w:eastAsia="Times New Roman" w:hAnsi="Times New Roman" w:cs="Times New Roman"/>
          <w:sz w:val="24"/>
          <w:szCs w:val="24"/>
        </w:rPr>
      </w:pPr>
    </w:p>
    <w:p w14:paraId="1E06557C" w14:textId="21C406AA" w:rsidR="00BC2077" w:rsidRDefault="00BC2077" w:rsidP="00BC2077">
      <w:pPr>
        <w:spacing w:after="0" w:line="240" w:lineRule="auto"/>
      </w:pPr>
      <w:r w:rsidRPr="00B86EED">
        <w:rPr>
          <w:rFonts w:ascii="Times New Roman" w:eastAsia="Times New Roman" w:hAnsi="Times New Roman" w:cs="Times New Roman"/>
          <w:sz w:val="24"/>
          <w:szCs w:val="24"/>
        </w:rPr>
        <w:br/>
      </w:r>
    </w:p>
    <w:p w14:paraId="7840693E" w14:textId="5A126649" w:rsidR="00B10AD4" w:rsidRDefault="00B10AD4" w:rsidP="00BC2077">
      <w:pPr>
        <w:spacing w:after="0" w:line="240" w:lineRule="auto"/>
      </w:pPr>
    </w:p>
    <w:p w14:paraId="0EEAD49E" w14:textId="61EB598F" w:rsidR="00B10AD4" w:rsidRDefault="00B10AD4" w:rsidP="00BC2077">
      <w:pPr>
        <w:spacing w:after="0" w:line="240" w:lineRule="auto"/>
      </w:pPr>
    </w:p>
    <w:p w14:paraId="43B1F7E0" w14:textId="254CC7BF" w:rsidR="00C05EC3" w:rsidRDefault="00C05EC3" w:rsidP="00C05EC3">
      <w:pPr>
        <w:pStyle w:val="Title"/>
        <w:rPr>
          <w:rFonts w:cs="Arial"/>
          <w:color w:val="000000"/>
        </w:rPr>
      </w:pPr>
      <w:r>
        <w:rPr>
          <w:rFonts w:cs="Arial"/>
          <w:color w:val="000000"/>
        </w:rPr>
        <w:lastRenderedPageBreak/>
        <w:t>APPENDIX G: cost table</w:t>
      </w:r>
    </w:p>
    <w:p w14:paraId="1CD7AA94" w14:textId="20F89D6B" w:rsidR="00B10AD4" w:rsidRDefault="00C05EC3" w:rsidP="00BC2077">
      <w:pPr>
        <w:spacing w:after="0" w:line="240" w:lineRule="auto"/>
      </w:pPr>
      <w:r>
        <w:rPr>
          <w:noProof/>
        </w:rPr>
        <w:drawing>
          <wp:inline distT="0" distB="0" distL="0" distR="0" wp14:anchorId="7CBBDD8C" wp14:editId="33005F92">
            <wp:extent cx="8229600" cy="4498340"/>
            <wp:effectExtent l="0" t="0" r="0" b="0"/>
            <wp:docPr id="13" name="Picture 13"/>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27"/>
                    <a:stretch>
                      <a:fillRect/>
                    </a:stretch>
                  </pic:blipFill>
                  <pic:spPr>
                    <a:xfrm>
                      <a:off x="0" y="0"/>
                      <a:ext cx="8229600" cy="4498340"/>
                    </a:xfrm>
                    <a:prstGeom prst="rect">
                      <a:avLst/>
                    </a:prstGeom>
                  </pic:spPr>
                </pic:pic>
              </a:graphicData>
            </a:graphic>
          </wp:inline>
        </w:drawing>
      </w:r>
    </w:p>
    <w:p w14:paraId="5931E55B" w14:textId="6A38C0DA" w:rsidR="00B10AD4" w:rsidRDefault="00B10AD4" w:rsidP="00BC2077">
      <w:pPr>
        <w:spacing w:after="0" w:line="240" w:lineRule="auto"/>
      </w:pPr>
    </w:p>
    <w:p w14:paraId="1E4B6182" w14:textId="4CE88ACC" w:rsidR="00B10AD4" w:rsidRDefault="00B10AD4" w:rsidP="00BC2077">
      <w:pPr>
        <w:spacing w:after="0" w:line="240" w:lineRule="auto"/>
      </w:pPr>
    </w:p>
    <w:p w14:paraId="10219465" w14:textId="7346A9D3" w:rsidR="00B10AD4" w:rsidRDefault="00B10AD4" w:rsidP="00BC2077">
      <w:pPr>
        <w:spacing w:after="0" w:line="240" w:lineRule="auto"/>
      </w:pPr>
    </w:p>
    <w:p w14:paraId="78EDFA43" w14:textId="5CA6CADC" w:rsidR="00B10AD4" w:rsidRDefault="00B10AD4" w:rsidP="00BC2077">
      <w:pPr>
        <w:spacing w:after="0" w:line="240" w:lineRule="auto"/>
      </w:pPr>
    </w:p>
    <w:p w14:paraId="05C130C5" w14:textId="5F7896AF" w:rsidR="00B10AD4" w:rsidRDefault="00B10AD4" w:rsidP="00BC2077">
      <w:pPr>
        <w:spacing w:after="0" w:line="240" w:lineRule="auto"/>
      </w:pPr>
    </w:p>
    <w:p w14:paraId="3C66BE03" w14:textId="2F4B6026" w:rsidR="00C524E0" w:rsidRDefault="00C524E0" w:rsidP="00C524E0">
      <w:pPr>
        <w:pStyle w:val="Title"/>
        <w:rPr>
          <w:ins w:id="3147" w:author="Greg Hutchins" w:date="2018-12-09T14:42:00Z"/>
          <w:rFonts w:cs="Arial"/>
        </w:rPr>
      </w:pPr>
      <w:ins w:id="3148" w:author="Greg Hutchins" w:date="2018-12-09T14:42:00Z">
        <w:r>
          <w:rPr>
            <w:rFonts w:cs="Arial"/>
            <w:color w:val="000000"/>
          </w:rPr>
          <w:lastRenderedPageBreak/>
          <w:t xml:space="preserve">Appendix </w:t>
        </w:r>
      </w:ins>
      <w:r w:rsidR="00B10AD4">
        <w:rPr>
          <w:rFonts w:cs="Arial"/>
          <w:color w:val="000000"/>
        </w:rPr>
        <w:t>H</w:t>
      </w:r>
      <w:ins w:id="3149" w:author="Greg Hutchins" w:date="2018-12-09T14:42:00Z">
        <w:r>
          <w:rPr>
            <w:rFonts w:cs="Arial"/>
            <w:color w:val="000000"/>
          </w:rPr>
          <w:t xml:space="preserve">: </w:t>
        </w:r>
      </w:ins>
      <w:ins w:id="3150" w:author="Greg Hutchins" w:date="2018-12-09T14:43:00Z">
        <w:r>
          <w:rPr>
            <w:rFonts w:cs="Arial"/>
            <w:color w:val="000000"/>
          </w:rPr>
          <w:t xml:space="preserve">Gantt tracking </w:t>
        </w:r>
      </w:ins>
      <w:ins w:id="3151" w:author="Greg Hutchins" w:date="2018-12-09T14:54:00Z">
        <w:r w:rsidR="00E640BB">
          <w:rPr>
            <w:rFonts w:cs="Arial"/>
            <w:color w:val="000000"/>
          </w:rPr>
          <w:t>table</w:t>
        </w:r>
      </w:ins>
      <w:ins w:id="3152" w:author="Greg Hutchins" w:date="2018-12-09T14:43:00Z">
        <w:r>
          <w:rPr>
            <w:rFonts w:cs="Arial"/>
            <w:color w:val="000000"/>
          </w:rPr>
          <w:t xml:space="preserve"> for quarter 1</w:t>
        </w:r>
      </w:ins>
    </w:p>
    <w:p w14:paraId="40144B40" w14:textId="2509398C" w:rsidR="004D2D55" w:rsidRDefault="00E640BB">
      <w:pPr>
        <w:jc w:val="center"/>
        <w:pPrChange w:id="3153" w:author="Greg Hutchins" w:date="2018-12-09T14:57:00Z">
          <w:pPr/>
        </w:pPrChange>
      </w:pPr>
      <w:ins w:id="3154" w:author="Greg Hutchins" w:date="2018-12-09T14:57:00Z">
        <w:r>
          <w:rPr>
            <w:noProof/>
          </w:rPr>
          <w:drawing>
            <wp:inline distT="0" distB="0" distL="0" distR="0" wp14:anchorId="43186548" wp14:editId="0DC91B9D">
              <wp:extent cx="6915150" cy="51863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920374" cy="5190281"/>
                      </a:xfrm>
                      <a:prstGeom prst="rect">
                        <a:avLst/>
                      </a:prstGeom>
                      <a:noFill/>
                      <a:ln>
                        <a:noFill/>
                      </a:ln>
                    </pic:spPr>
                  </pic:pic>
                </a:graphicData>
              </a:graphic>
            </wp:inline>
          </w:drawing>
        </w:r>
      </w:ins>
    </w:p>
    <w:p w14:paraId="096D5B76" w14:textId="0AAF314B" w:rsidR="004D2D55" w:rsidDel="00E640BB" w:rsidRDefault="004D2D55">
      <w:pPr>
        <w:rPr>
          <w:del w:id="3155" w:author="Greg Hutchins" w:date="2018-12-09T14:54:00Z"/>
        </w:rPr>
      </w:pPr>
    </w:p>
    <w:p w14:paraId="7D4E2A92" w14:textId="7E02B46D" w:rsidR="004D2D55" w:rsidDel="00E640BB" w:rsidRDefault="004D2D55">
      <w:pPr>
        <w:rPr>
          <w:del w:id="3156" w:author="Greg Hutchins" w:date="2018-12-09T14:54:00Z"/>
        </w:rPr>
      </w:pPr>
    </w:p>
    <w:p w14:paraId="12A28699" w14:textId="48D0C3EA" w:rsidR="004D2D55" w:rsidDel="00E640BB" w:rsidRDefault="004D2D55">
      <w:pPr>
        <w:rPr>
          <w:del w:id="3157" w:author="Greg Hutchins" w:date="2018-12-09T14:54:00Z"/>
        </w:rPr>
      </w:pPr>
    </w:p>
    <w:p w14:paraId="5D217992" w14:textId="0BF8CDD7" w:rsidR="004D2D55" w:rsidDel="00E640BB" w:rsidRDefault="004D2D55">
      <w:pPr>
        <w:rPr>
          <w:del w:id="3158" w:author="Greg Hutchins" w:date="2018-12-09T14:54:00Z"/>
        </w:rPr>
      </w:pPr>
    </w:p>
    <w:p w14:paraId="3EBC9F3E" w14:textId="62FD5ECF" w:rsidR="004D2D55" w:rsidDel="00E640BB" w:rsidRDefault="004D2D55">
      <w:pPr>
        <w:rPr>
          <w:del w:id="3159" w:author="Greg Hutchins" w:date="2018-12-09T14:54:00Z"/>
        </w:rPr>
      </w:pPr>
    </w:p>
    <w:p w14:paraId="5D0B6E36" w14:textId="2D2B23C3" w:rsidR="004D2D55" w:rsidDel="00E640BB" w:rsidRDefault="004D2D55">
      <w:pPr>
        <w:rPr>
          <w:del w:id="3160" w:author="Greg Hutchins" w:date="2018-12-09T14:54:00Z"/>
        </w:rPr>
      </w:pPr>
    </w:p>
    <w:p w14:paraId="1DD4A37F" w14:textId="6B07AD47" w:rsidR="004D2D55" w:rsidDel="00E640BB" w:rsidRDefault="004D2D55">
      <w:pPr>
        <w:rPr>
          <w:del w:id="3161" w:author="Greg Hutchins" w:date="2018-12-09T14:54:00Z"/>
        </w:rPr>
      </w:pPr>
    </w:p>
    <w:p w14:paraId="341F3B86" w14:textId="208F7AE6" w:rsidR="004D2D55" w:rsidDel="00E640BB" w:rsidRDefault="004D2D55">
      <w:pPr>
        <w:rPr>
          <w:del w:id="3162" w:author="Greg Hutchins" w:date="2018-12-09T14:54:00Z"/>
        </w:rPr>
      </w:pPr>
    </w:p>
    <w:p w14:paraId="5646999B" w14:textId="3B6A9801" w:rsidR="004D2D55" w:rsidDel="00E640BB" w:rsidRDefault="004D2D55">
      <w:pPr>
        <w:rPr>
          <w:del w:id="3163" w:author="Greg Hutchins" w:date="2018-12-09T14:54:00Z"/>
        </w:rPr>
      </w:pPr>
    </w:p>
    <w:p w14:paraId="56AF8B2F" w14:textId="03563F06" w:rsidR="004D2D55" w:rsidDel="00E640BB" w:rsidRDefault="004D2D55">
      <w:pPr>
        <w:rPr>
          <w:del w:id="3164" w:author="Greg Hutchins" w:date="2018-12-09T14:54:00Z"/>
        </w:rPr>
      </w:pPr>
    </w:p>
    <w:p w14:paraId="4313E0EC" w14:textId="1EBC88CC" w:rsidR="004D2D55" w:rsidDel="00E640BB" w:rsidRDefault="004D2D55">
      <w:pPr>
        <w:rPr>
          <w:del w:id="3165" w:author="Greg Hutchins" w:date="2018-12-09T14:54:00Z"/>
        </w:rPr>
      </w:pPr>
    </w:p>
    <w:p w14:paraId="1AD173D1" w14:textId="41D8B5C1" w:rsidR="004D2D55" w:rsidDel="00E640BB" w:rsidRDefault="004D2D55">
      <w:pPr>
        <w:rPr>
          <w:del w:id="3166" w:author="Greg Hutchins" w:date="2018-12-09T14:54:00Z"/>
        </w:rPr>
      </w:pPr>
    </w:p>
    <w:p w14:paraId="3E513392" w14:textId="18113BF2" w:rsidR="00C524E0" w:rsidRDefault="00C524E0">
      <w:pPr>
        <w:pStyle w:val="Title"/>
        <w:rPr>
          <w:ins w:id="3167" w:author="Greg Hutchins" w:date="2018-12-09T14:42:00Z"/>
        </w:rPr>
        <w:pPrChange w:id="3168" w:author="Greg Hutchins" w:date="2018-12-09T14:44:00Z">
          <w:pPr/>
        </w:pPrChange>
      </w:pPr>
      <w:ins w:id="3169" w:author="Greg Hutchins" w:date="2018-12-09T14:42:00Z">
        <w:r>
          <w:rPr>
            <w:rFonts w:cs="Arial"/>
            <w:color w:val="000000"/>
          </w:rPr>
          <w:t xml:space="preserve">Appendix </w:t>
        </w:r>
      </w:ins>
      <w:r w:rsidR="00B10AD4">
        <w:rPr>
          <w:rFonts w:cs="Arial"/>
          <w:color w:val="000000"/>
        </w:rPr>
        <w:t>I</w:t>
      </w:r>
      <w:ins w:id="3170" w:author="Greg Hutchins" w:date="2018-12-09T14:42:00Z">
        <w:r>
          <w:rPr>
            <w:rFonts w:cs="Arial"/>
            <w:color w:val="000000"/>
          </w:rPr>
          <w:t xml:space="preserve">: </w:t>
        </w:r>
      </w:ins>
      <w:ins w:id="3171" w:author="Greg Hutchins" w:date="2018-12-09T14:43:00Z">
        <w:r>
          <w:rPr>
            <w:rFonts w:cs="Arial"/>
            <w:color w:val="000000"/>
          </w:rPr>
          <w:t xml:space="preserve">gantt tracking </w:t>
        </w:r>
      </w:ins>
      <w:ins w:id="3172" w:author="Greg Hutchins" w:date="2018-12-09T14:53:00Z">
        <w:r w:rsidR="00E640BB">
          <w:rPr>
            <w:rFonts w:cs="Arial"/>
            <w:color w:val="000000"/>
          </w:rPr>
          <w:t>table</w:t>
        </w:r>
      </w:ins>
      <w:ins w:id="3173" w:author="Greg Hutchins" w:date="2018-12-09T14:43:00Z">
        <w:r>
          <w:rPr>
            <w:rFonts w:cs="Arial"/>
            <w:color w:val="000000"/>
          </w:rPr>
          <w:t xml:space="preserve"> for quarter 2</w:t>
        </w:r>
      </w:ins>
    </w:p>
    <w:p w14:paraId="6B1C6477" w14:textId="274DF9AD" w:rsidR="00C524E0" w:rsidRDefault="00E640BB">
      <w:pPr>
        <w:jc w:val="center"/>
        <w:rPr>
          <w:ins w:id="3174" w:author="Greg Hutchins" w:date="2018-12-09T14:42:00Z"/>
        </w:rPr>
        <w:pPrChange w:id="3175" w:author="Greg Hutchins" w:date="2018-12-09T14:53:00Z">
          <w:pPr/>
        </w:pPrChange>
      </w:pPr>
      <w:ins w:id="3176" w:author="Greg Hutchins" w:date="2018-12-09T14:52:00Z">
        <w:r>
          <w:rPr>
            <w:noProof/>
          </w:rPr>
          <w:drawing>
            <wp:inline distT="0" distB="0" distL="0" distR="0" wp14:anchorId="54E46257" wp14:editId="60BBFE7A">
              <wp:extent cx="7124700" cy="538494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135903" cy="5393415"/>
                      </a:xfrm>
                      <a:prstGeom prst="rect">
                        <a:avLst/>
                      </a:prstGeom>
                      <a:noFill/>
                      <a:ln>
                        <a:noFill/>
                      </a:ln>
                    </pic:spPr>
                  </pic:pic>
                </a:graphicData>
              </a:graphic>
            </wp:inline>
          </w:drawing>
        </w:r>
      </w:ins>
    </w:p>
    <w:p w14:paraId="58228EE7" w14:textId="65D942A6" w:rsidR="00C524E0" w:rsidRDefault="00C524E0" w:rsidP="00C524E0">
      <w:pPr>
        <w:pStyle w:val="Title"/>
        <w:rPr>
          <w:ins w:id="3177" w:author="Greg Hutchins" w:date="2018-12-09T14:42:00Z"/>
          <w:rFonts w:cs="Arial"/>
        </w:rPr>
      </w:pPr>
      <w:ins w:id="3178" w:author="Greg Hutchins" w:date="2018-12-09T14:42:00Z">
        <w:r>
          <w:rPr>
            <w:rFonts w:cs="Arial"/>
            <w:color w:val="000000"/>
          </w:rPr>
          <w:lastRenderedPageBreak/>
          <w:t xml:space="preserve">Appendix </w:t>
        </w:r>
      </w:ins>
      <w:r w:rsidR="00B10AD4">
        <w:rPr>
          <w:rFonts w:cs="Arial"/>
          <w:color w:val="000000"/>
        </w:rPr>
        <w:t>J</w:t>
      </w:r>
      <w:ins w:id="3179" w:author="Greg Hutchins" w:date="2018-12-09T14:42:00Z">
        <w:r>
          <w:rPr>
            <w:rFonts w:cs="Arial"/>
            <w:color w:val="000000"/>
          </w:rPr>
          <w:t xml:space="preserve">: </w:t>
        </w:r>
      </w:ins>
      <w:ins w:id="3180" w:author="Greg Hutchins" w:date="2018-12-09T14:44:00Z">
        <w:r>
          <w:rPr>
            <w:rFonts w:cs="Arial"/>
            <w:color w:val="000000"/>
          </w:rPr>
          <w:t xml:space="preserve">gantt tracking </w:t>
        </w:r>
      </w:ins>
      <w:ins w:id="3181" w:author="Greg Hutchins" w:date="2018-12-09T14:53:00Z">
        <w:r w:rsidR="00E640BB">
          <w:rPr>
            <w:rFonts w:cs="Arial"/>
            <w:color w:val="000000"/>
          </w:rPr>
          <w:t>Table</w:t>
        </w:r>
      </w:ins>
      <w:ins w:id="3182" w:author="Greg Hutchins" w:date="2018-12-09T14:44:00Z">
        <w:r>
          <w:rPr>
            <w:rFonts w:cs="Arial"/>
            <w:color w:val="000000"/>
          </w:rPr>
          <w:t xml:space="preserve"> for quarter 3</w:t>
        </w:r>
      </w:ins>
    </w:p>
    <w:p w14:paraId="05F66237" w14:textId="6A80A5B5" w:rsidR="00C524E0" w:rsidRDefault="00E640BB">
      <w:pPr>
        <w:jc w:val="center"/>
        <w:rPr>
          <w:ins w:id="3183" w:author="Greg Hutchins" w:date="2018-12-09T14:42:00Z"/>
        </w:rPr>
        <w:pPrChange w:id="3184" w:author="Greg Hutchins" w:date="2018-12-09T14:52:00Z">
          <w:pPr/>
        </w:pPrChange>
      </w:pPr>
      <w:ins w:id="3185" w:author="Greg Hutchins" w:date="2018-12-09T14:51:00Z">
        <w:r>
          <w:rPr>
            <w:noProof/>
          </w:rPr>
          <w:drawing>
            <wp:inline distT="0" distB="0" distL="0" distR="0" wp14:anchorId="64362869" wp14:editId="7F97C814">
              <wp:extent cx="7143750" cy="5368584"/>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7151914" cy="5374719"/>
                      </a:xfrm>
                      <a:prstGeom prst="rect">
                        <a:avLst/>
                      </a:prstGeom>
                      <a:noFill/>
                      <a:ln>
                        <a:noFill/>
                      </a:ln>
                    </pic:spPr>
                  </pic:pic>
                </a:graphicData>
              </a:graphic>
            </wp:inline>
          </w:drawing>
        </w:r>
      </w:ins>
    </w:p>
    <w:p w14:paraId="05539515" w14:textId="320FC34C" w:rsidR="00C524E0" w:rsidRDefault="00C524E0" w:rsidP="00C524E0">
      <w:pPr>
        <w:pStyle w:val="Title"/>
        <w:rPr>
          <w:ins w:id="3186" w:author="Greg Hutchins" w:date="2018-12-09T14:42:00Z"/>
          <w:rFonts w:cs="Arial"/>
        </w:rPr>
      </w:pPr>
      <w:ins w:id="3187" w:author="Greg Hutchins" w:date="2018-12-09T14:42:00Z">
        <w:r>
          <w:rPr>
            <w:rFonts w:cs="Arial"/>
            <w:color w:val="000000"/>
          </w:rPr>
          <w:lastRenderedPageBreak/>
          <w:t xml:space="preserve">Appendix </w:t>
        </w:r>
      </w:ins>
      <w:r w:rsidR="00B10AD4">
        <w:rPr>
          <w:rFonts w:cs="Arial"/>
          <w:color w:val="000000"/>
        </w:rPr>
        <w:t>K</w:t>
      </w:r>
      <w:ins w:id="3188" w:author="Greg Hutchins" w:date="2018-12-09T14:42:00Z">
        <w:r>
          <w:rPr>
            <w:rFonts w:cs="Arial"/>
            <w:color w:val="000000"/>
          </w:rPr>
          <w:t xml:space="preserve">: </w:t>
        </w:r>
      </w:ins>
      <w:ins w:id="3189" w:author="Greg Hutchins" w:date="2018-12-09T14:44:00Z">
        <w:r>
          <w:rPr>
            <w:rFonts w:cs="Arial"/>
            <w:color w:val="000000"/>
          </w:rPr>
          <w:t xml:space="preserve">gantt tracking </w:t>
        </w:r>
      </w:ins>
      <w:ins w:id="3190" w:author="Greg Hutchins" w:date="2018-12-09T14:50:00Z">
        <w:r w:rsidR="00E640BB">
          <w:rPr>
            <w:rFonts w:cs="Arial"/>
            <w:color w:val="000000"/>
          </w:rPr>
          <w:t>table</w:t>
        </w:r>
      </w:ins>
      <w:ins w:id="3191" w:author="Greg Hutchins" w:date="2018-12-09T14:44:00Z">
        <w:r>
          <w:rPr>
            <w:rFonts w:cs="Arial"/>
            <w:color w:val="000000"/>
          </w:rPr>
          <w:t xml:space="preserve"> for quarter 4</w:t>
        </w:r>
      </w:ins>
    </w:p>
    <w:p w14:paraId="310170C7" w14:textId="0905402E" w:rsidR="00AC541E" w:rsidRDefault="00AC541E">
      <w:ins w:id="3192" w:author="Greg Hutchins" w:date="2018-12-09T14:50:00Z">
        <w:r>
          <w:rPr>
            <w:noProof/>
          </w:rPr>
          <w:drawing>
            <wp:anchor distT="0" distB="0" distL="114300" distR="114300" simplePos="0" relativeHeight="251665408" behindDoc="0" locked="0" layoutInCell="1" allowOverlap="1" wp14:anchorId="297BD86A" wp14:editId="0F2A1ABA">
              <wp:simplePos x="0" y="0"/>
              <wp:positionH relativeFrom="margin">
                <wp:posOffset>0</wp:posOffset>
              </wp:positionH>
              <wp:positionV relativeFrom="margin">
                <wp:posOffset>833120</wp:posOffset>
              </wp:positionV>
              <wp:extent cx="8210550" cy="4847770"/>
              <wp:effectExtent l="0" t="0" r="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8210550" cy="4847770"/>
                      </a:xfrm>
                      <a:prstGeom prst="rect">
                        <a:avLst/>
                      </a:prstGeom>
                    </pic:spPr>
                  </pic:pic>
                </a:graphicData>
              </a:graphic>
            </wp:anchor>
          </w:drawing>
        </w:r>
      </w:ins>
    </w:p>
    <w:p w14:paraId="23301EB8" w14:textId="0601FD5E" w:rsidR="00AC541E" w:rsidRDefault="00AC541E"/>
    <w:p w14:paraId="081733F7" w14:textId="24209872" w:rsidR="00AC541E" w:rsidRPr="00C35172" w:rsidRDefault="00AC541E" w:rsidP="00AC541E">
      <w:pPr>
        <w:pStyle w:val="Title"/>
        <w:rPr>
          <w:rFonts w:cs="Arial"/>
          <w:color w:val="000000"/>
        </w:rPr>
      </w:pPr>
      <w:r>
        <w:rPr>
          <w:rFonts w:cs="Arial"/>
          <w:color w:val="000000"/>
        </w:rPr>
        <w:lastRenderedPageBreak/>
        <w:t xml:space="preserve">APPENDIX </w:t>
      </w:r>
      <w:r>
        <w:rPr>
          <w:rFonts w:cs="Arial"/>
          <w:color w:val="000000"/>
        </w:rPr>
        <w:t>L</w:t>
      </w:r>
      <w:r>
        <w:rPr>
          <w:rFonts w:cs="Arial"/>
          <w:color w:val="000000"/>
        </w:rPr>
        <w:t>: EARNED VALUE REPORT</w:t>
      </w:r>
      <w:r>
        <w:rPr>
          <w:rFonts w:cs="Arial"/>
          <w:color w:val="000000"/>
        </w:rPr>
        <w:t xml:space="preserve"> for quarter 4</w:t>
      </w:r>
    </w:p>
    <w:p w14:paraId="71026E6F" w14:textId="79E2563D" w:rsidR="00C524E0" w:rsidRDefault="00AC541E">
      <w:r>
        <w:rPr>
          <w:noProof/>
        </w:rPr>
        <w:drawing>
          <wp:inline distT="0" distB="0" distL="0" distR="0" wp14:anchorId="7B135835" wp14:editId="2C4C7739">
            <wp:extent cx="8229600" cy="53086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8229600" cy="5308600"/>
                    </a:xfrm>
                    <a:prstGeom prst="rect">
                      <a:avLst/>
                    </a:prstGeom>
                  </pic:spPr>
                </pic:pic>
              </a:graphicData>
            </a:graphic>
          </wp:inline>
        </w:drawing>
      </w:r>
    </w:p>
    <w:sectPr w:rsidR="00C524E0" w:rsidSect="005719F4">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B0C792C" w14:textId="77777777" w:rsidR="002C3E9F" w:rsidRDefault="002C3E9F" w:rsidP="00E640BB">
      <w:pPr>
        <w:spacing w:after="0" w:line="240" w:lineRule="auto"/>
      </w:pPr>
      <w:r>
        <w:separator/>
      </w:r>
    </w:p>
  </w:endnote>
  <w:endnote w:type="continuationSeparator" w:id="0">
    <w:p w14:paraId="793A2B54" w14:textId="77777777" w:rsidR="002C3E9F" w:rsidRDefault="002C3E9F" w:rsidP="00E640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ProximaNovaCond-Regular">
    <w:altName w:val="Calibri"/>
    <w:panose1 w:val="00000000000000000000"/>
    <w:charset w:val="00"/>
    <w:family w:val="swiss"/>
    <w:notTrueType/>
    <w:pitch w:val="default"/>
    <w:sig w:usb0="00000003" w:usb1="00000000" w:usb2="00000000" w:usb3="00000000" w:csb0="00000001" w:csb1="00000000"/>
  </w:font>
  <w:font w:name="AngsanaUPC">
    <w:charset w:val="DE"/>
    <w:family w:val="roman"/>
    <w:pitch w:val="variable"/>
    <w:sig w:usb0="81000003" w:usb1="00000000" w:usb2="00000000" w:usb3="00000000" w:csb0="0001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ustomXmlInsRangeStart w:id="3135" w:author="Greg Hutchins" w:date="2018-12-09T15:18:00Z"/>
  <w:sdt>
    <w:sdtPr>
      <w:id w:val="141099453"/>
      <w:docPartObj>
        <w:docPartGallery w:val="Page Numbers (Bottom of Page)"/>
        <w:docPartUnique/>
      </w:docPartObj>
    </w:sdtPr>
    <w:sdtEndPr>
      <w:rPr>
        <w:color w:val="7F7F7F" w:themeColor="background1" w:themeShade="7F"/>
        <w:spacing w:val="60"/>
      </w:rPr>
    </w:sdtEndPr>
    <w:sdtContent>
      <w:customXmlInsRangeEnd w:id="3135"/>
      <w:p w14:paraId="14BD5A3A" w14:textId="5D073A8D" w:rsidR="001918E1" w:rsidRDefault="001918E1">
        <w:pPr>
          <w:pStyle w:val="Footer"/>
          <w:pBdr>
            <w:top w:val="single" w:sz="4" w:space="1" w:color="D9D9D9" w:themeColor="background1" w:themeShade="D9"/>
          </w:pBdr>
          <w:jc w:val="right"/>
          <w:rPr>
            <w:ins w:id="3136" w:author="Greg Hutchins" w:date="2018-12-09T15:18:00Z"/>
          </w:rPr>
        </w:pPr>
        <w:ins w:id="3137" w:author="Greg Hutchins" w:date="2018-12-09T15:18:00Z">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ins>
      </w:p>
      <w:customXmlInsRangeStart w:id="3138" w:author="Greg Hutchins" w:date="2018-12-09T15:18:00Z"/>
    </w:sdtContent>
  </w:sdt>
  <w:customXmlInsRangeEnd w:id="3138"/>
  <w:p w14:paraId="13378814" w14:textId="77777777" w:rsidR="001918E1" w:rsidRDefault="001918E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548DBD0" w14:textId="77777777" w:rsidR="002C3E9F" w:rsidRDefault="002C3E9F" w:rsidP="00E640BB">
      <w:pPr>
        <w:spacing w:after="0" w:line="240" w:lineRule="auto"/>
      </w:pPr>
      <w:r>
        <w:separator/>
      </w:r>
    </w:p>
  </w:footnote>
  <w:footnote w:type="continuationSeparator" w:id="0">
    <w:p w14:paraId="65EF19C8" w14:textId="77777777" w:rsidR="002C3E9F" w:rsidRDefault="002C3E9F" w:rsidP="00E640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30CF8"/>
    <w:multiLevelType w:val="hybridMultilevel"/>
    <w:tmpl w:val="37BA4ED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70F7632"/>
    <w:multiLevelType w:val="multilevel"/>
    <w:tmpl w:val="5A24AFD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D5B0419"/>
    <w:multiLevelType w:val="multilevel"/>
    <w:tmpl w:val="4F3037D6"/>
    <w:lvl w:ilvl="0">
      <w:start w:val="1"/>
      <w:numFmt w:val="decimal"/>
      <w:lvlText w:val="%1."/>
      <w:lvlJc w:val="left"/>
      <w:pPr>
        <w:tabs>
          <w:tab w:val="num" w:pos="360"/>
        </w:tabs>
        <w:ind w:left="360" w:hanging="360"/>
      </w:pPr>
      <w:rPr>
        <w:rFonts w:ascii="Arial" w:hAnsi="Arial" w:cs="Arial" w:hint="default"/>
        <w:sz w:val="22"/>
        <w:szCs w:val="2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12D64874"/>
    <w:multiLevelType w:val="multilevel"/>
    <w:tmpl w:val="7DDCCF0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1AB581A"/>
    <w:multiLevelType w:val="multilevel"/>
    <w:tmpl w:val="810072E4"/>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5" w15:restartNumberingAfterBreak="0">
    <w:nsid w:val="253930B2"/>
    <w:multiLevelType w:val="hybridMultilevel"/>
    <w:tmpl w:val="DF1A78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A0210F"/>
    <w:multiLevelType w:val="hybridMultilevel"/>
    <w:tmpl w:val="5E4CE328"/>
    <w:lvl w:ilvl="0" w:tplc="0574994E">
      <w:start w:val="1"/>
      <w:numFmt w:val="bullet"/>
      <w:lvlText w:val=""/>
      <w:lvlJc w:val="left"/>
      <w:pPr>
        <w:ind w:left="1440" w:hanging="360"/>
      </w:pPr>
      <w:rPr>
        <w:rFonts w:ascii="Symbol" w:hAnsi="Symbol" w:hint="default"/>
        <w:sz w:val="22"/>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34F67E65"/>
    <w:multiLevelType w:val="hybridMultilevel"/>
    <w:tmpl w:val="EA7E953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8" w15:restartNumberingAfterBreak="0">
    <w:nsid w:val="364A7087"/>
    <w:multiLevelType w:val="hybridMultilevel"/>
    <w:tmpl w:val="9802EBBC"/>
    <w:lvl w:ilvl="0" w:tplc="2ADCBD7C">
      <w:start w:val="1"/>
      <w:numFmt w:val="bullet"/>
      <w:lvlText w:val="•"/>
      <w:lvlJc w:val="left"/>
      <w:pPr>
        <w:tabs>
          <w:tab w:val="num" w:pos="720"/>
        </w:tabs>
        <w:ind w:left="720" w:hanging="360"/>
      </w:pPr>
      <w:rPr>
        <w:rFonts w:ascii="Times New Roman" w:hAnsi="Times New Roman" w:hint="default"/>
      </w:rPr>
    </w:lvl>
    <w:lvl w:ilvl="1" w:tplc="B060D6CA">
      <w:start w:val="94"/>
      <w:numFmt w:val="bullet"/>
      <w:lvlText w:val="–"/>
      <w:lvlJc w:val="left"/>
      <w:pPr>
        <w:tabs>
          <w:tab w:val="num" w:pos="1440"/>
        </w:tabs>
        <w:ind w:left="1440" w:hanging="360"/>
      </w:pPr>
      <w:rPr>
        <w:rFonts w:ascii="Times New Roman" w:hAnsi="Times New Roman" w:hint="default"/>
      </w:rPr>
    </w:lvl>
    <w:lvl w:ilvl="2" w:tplc="C2C22B06" w:tentative="1">
      <w:start w:val="1"/>
      <w:numFmt w:val="bullet"/>
      <w:lvlText w:val="•"/>
      <w:lvlJc w:val="left"/>
      <w:pPr>
        <w:tabs>
          <w:tab w:val="num" w:pos="2160"/>
        </w:tabs>
        <w:ind w:left="2160" w:hanging="360"/>
      </w:pPr>
      <w:rPr>
        <w:rFonts w:ascii="Times New Roman" w:hAnsi="Times New Roman" w:hint="default"/>
      </w:rPr>
    </w:lvl>
    <w:lvl w:ilvl="3" w:tplc="C8ACEFC6" w:tentative="1">
      <w:start w:val="1"/>
      <w:numFmt w:val="bullet"/>
      <w:lvlText w:val="•"/>
      <w:lvlJc w:val="left"/>
      <w:pPr>
        <w:tabs>
          <w:tab w:val="num" w:pos="2880"/>
        </w:tabs>
        <w:ind w:left="2880" w:hanging="360"/>
      </w:pPr>
      <w:rPr>
        <w:rFonts w:ascii="Times New Roman" w:hAnsi="Times New Roman" w:hint="default"/>
      </w:rPr>
    </w:lvl>
    <w:lvl w:ilvl="4" w:tplc="36B66460" w:tentative="1">
      <w:start w:val="1"/>
      <w:numFmt w:val="bullet"/>
      <w:lvlText w:val="•"/>
      <w:lvlJc w:val="left"/>
      <w:pPr>
        <w:tabs>
          <w:tab w:val="num" w:pos="3600"/>
        </w:tabs>
        <w:ind w:left="3600" w:hanging="360"/>
      </w:pPr>
      <w:rPr>
        <w:rFonts w:ascii="Times New Roman" w:hAnsi="Times New Roman" w:hint="default"/>
      </w:rPr>
    </w:lvl>
    <w:lvl w:ilvl="5" w:tplc="3B7C6FCA" w:tentative="1">
      <w:start w:val="1"/>
      <w:numFmt w:val="bullet"/>
      <w:lvlText w:val="•"/>
      <w:lvlJc w:val="left"/>
      <w:pPr>
        <w:tabs>
          <w:tab w:val="num" w:pos="4320"/>
        </w:tabs>
        <w:ind w:left="4320" w:hanging="360"/>
      </w:pPr>
      <w:rPr>
        <w:rFonts w:ascii="Times New Roman" w:hAnsi="Times New Roman" w:hint="default"/>
      </w:rPr>
    </w:lvl>
    <w:lvl w:ilvl="6" w:tplc="F528C068" w:tentative="1">
      <w:start w:val="1"/>
      <w:numFmt w:val="bullet"/>
      <w:lvlText w:val="•"/>
      <w:lvlJc w:val="left"/>
      <w:pPr>
        <w:tabs>
          <w:tab w:val="num" w:pos="5040"/>
        </w:tabs>
        <w:ind w:left="5040" w:hanging="360"/>
      </w:pPr>
      <w:rPr>
        <w:rFonts w:ascii="Times New Roman" w:hAnsi="Times New Roman" w:hint="default"/>
      </w:rPr>
    </w:lvl>
    <w:lvl w:ilvl="7" w:tplc="E71CAFCC" w:tentative="1">
      <w:start w:val="1"/>
      <w:numFmt w:val="bullet"/>
      <w:lvlText w:val="•"/>
      <w:lvlJc w:val="left"/>
      <w:pPr>
        <w:tabs>
          <w:tab w:val="num" w:pos="5760"/>
        </w:tabs>
        <w:ind w:left="5760" w:hanging="360"/>
      </w:pPr>
      <w:rPr>
        <w:rFonts w:ascii="Times New Roman" w:hAnsi="Times New Roman" w:hint="default"/>
      </w:rPr>
    </w:lvl>
    <w:lvl w:ilvl="8" w:tplc="AE603AC4"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C507CDE"/>
    <w:multiLevelType w:val="hybridMultilevel"/>
    <w:tmpl w:val="7F682F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C6374A2"/>
    <w:multiLevelType w:val="multilevel"/>
    <w:tmpl w:val="8ABE33C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49D960A4"/>
    <w:multiLevelType w:val="multilevel"/>
    <w:tmpl w:val="1206EA66"/>
    <w:lvl w:ilvl="0">
      <w:start w:val="1"/>
      <w:numFmt w:val="decimal"/>
      <w:lvlText w:val="%1."/>
      <w:lvlJc w:val="left"/>
      <w:pPr>
        <w:tabs>
          <w:tab w:val="num" w:pos="360"/>
        </w:tabs>
        <w:ind w:left="360" w:hanging="360"/>
      </w:pPr>
      <w:rPr>
        <w:rFonts w:asciiTheme="minorHAnsi" w:hAnsiTheme="minorHAnsi" w:cstheme="minorHAnsi" w:hint="default"/>
        <w:sz w:val="22"/>
        <w:szCs w:val="22"/>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5AD60608"/>
    <w:multiLevelType w:val="hybridMultilevel"/>
    <w:tmpl w:val="EC9A908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67B3EC2"/>
    <w:multiLevelType w:val="multilevel"/>
    <w:tmpl w:val="A9245AE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7481398"/>
    <w:multiLevelType w:val="hybridMultilevel"/>
    <w:tmpl w:val="D27C8968"/>
    <w:lvl w:ilvl="0" w:tplc="51D02864">
      <w:start w:val="1"/>
      <w:numFmt w:val="decimal"/>
      <w:lvlText w:val="%1."/>
      <w:lvlJc w:val="left"/>
      <w:pPr>
        <w:ind w:left="705" w:hanging="360"/>
      </w:pPr>
      <w:rPr>
        <w:rFonts w:hint="default"/>
      </w:r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5" w15:restartNumberingAfterBreak="0">
    <w:nsid w:val="6C1D6BC9"/>
    <w:multiLevelType w:val="hybridMultilevel"/>
    <w:tmpl w:val="BD34E316"/>
    <w:lvl w:ilvl="0" w:tplc="7BC0E274">
      <w:start w:val="1"/>
      <w:numFmt w:val="bullet"/>
      <w:lvlText w:val=""/>
      <w:lvlJc w:val="left"/>
      <w:pPr>
        <w:ind w:left="1080" w:hanging="360"/>
      </w:pPr>
      <w:rPr>
        <w:rFonts w:ascii="Symbol" w:hAnsi="Symbol" w:hint="default"/>
        <w:sz w:val="22"/>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6" w15:restartNumberingAfterBreak="0">
    <w:nsid w:val="70AB2B13"/>
    <w:multiLevelType w:val="hybridMultilevel"/>
    <w:tmpl w:val="728E4D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CA51191"/>
    <w:multiLevelType w:val="multilevel"/>
    <w:tmpl w:val="810072E4"/>
    <w:lvl w:ilvl="0">
      <w:start w:val="1"/>
      <w:numFmt w:val="decimal"/>
      <w:lvlText w:val="%1."/>
      <w:lvlJc w:val="left"/>
      <w:pPr>
        <w:ind w:left="0" w:firstLine="0"/>
      </w:pPr>
      <w:rPr>
        <w:rFonts w:hint="default"/>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7F6644B2"/>
    <w:multiLevelType w:val="hybridMultilevel"/>
    <w:tmpl w:val="5C3860C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8"/>
  </w:num>
  <w:num w:numId="3">
    <w:abstractNumId w:val="2"/>
  </w:num>
  <w:num w:numId="4">
    <w:abstractNumId w:val="13"/>
    <w:lvlOverride w:ilvl="0">
      <w:lvl w:ilvl="0">
        <w:numFmt w:val="decimal"/>
        <w:lvlText w:val="%1."/>
        <w:lvlJc w:val="left"/>
      </w:lvl>
    </w:lvlOverride>
  </w:num>
  <w:num w:numId="5">
    <w:abstractNumId w:val="3"/>
    <w:lvlOverride w:ilvl="0">
      <w:lvl w:ilvl="0">
        <w:numFmt w:val="decimal"/>
        <w:lvlText w:val="%1."/>
        <w:lvlJc w:val="left"/>
      </w:lvl>
    </w:lvlOverride>
  </w:num>
  <w:num w:numId="6">
    <w:abstractNumId w:val="1"/>
    <w:lvlOverride w:ilvl="0">
      <w:lvl w:ilvl="0">
        <w:numFmt w:val="decimal"/>
        <w:lvlText w:val="%1."/>
        <w:lvlJc w:val="left"/>
      </w:lvl>
    </w:lvlOverride>
  </w:num>
  <w:num w:numId="7">
    <w:abstractNumId w:val="10"/>
    <w:lvlOverride w:ilvl="0">
      <w:lvl w:ilvl="0">
        <w:numFmt w:val="decimal"/>
        <w:lvlText w:val="%1."/>
        <w:lvlJc w:val="left"/>
      </w:lvl>
    </w:lvlOverride>
    <w:lvlOverride w:ilvl="1">
      <w:lvl w:ilvl="1" w:tentative="1">
        <w:start w:val="1"/>
        <w:numFmt w:val="decimal"/>
        <w:lvlText w:val="%2."/>
        <w:lvlJc w:val="left"/>
        <w:pPr>
          <w:tabs>
            <w:tab w:val="num" w:pos="1440"/>
          </w:tabs>
          <w:ind w:left="1440" w:hanging="360"/>
        </w:pPr>
      </w:lvl>
    </w:lvlOverride>
    <w:lvlOverride w:ilvl="2">
      <w:lvl w:ilvl="2" w:tentative="1">
        <w:start w:val="1"/>
        <w:numFmt w:val="decimal"/>
        <w:lvlText w:val="%3."/>
        <w:lvlJc w:val="left"/>
        <w:pPr>
          <w:tabs>
            <w:tab w:val="num" w:pos="2160"/>
          </w:tabs>
          <w:ind w:left="2160" w:hanging="360"/>
        </w:pPr>
      </w:lvl>
    </w:lvlOverride>
    <w:lvlOverride w:ilvl="3">
      <w:lvl w:ilvl="3" w:tentative="1">
        <w:start w:val="1"/>
        <w:numFmt w:val="decimal"/>
        <w:lvlText w:val="%4."/>
        <w:lvlJc w:val="left"/>
        <w:pPr>
          <w:tabs>
            <w:tab w:val="num" w:pos="2880"/>
          </w:tabs>
          <w:ind w:left="2880" w:hanging="360"/>
        </w:pPr>
      </w:lvl>
    </w:lvlOverride>
    <w:lvlOverride w:ilvl="4">
      <w:lvl w:ilvl="4" w:tentative="1">
        <w:start w:val="1"/>
        <w:numFmt w:val="decimal"/>
        <w:lvlText w:val="%5."/>
        <w:lvlJc w:val="left"/>
        <w:pPr>
          <w:tabs>
            <w:tab w:val="num" w:pos="3600"/>
          </w:tabs>
          <w:ind w:left="3600" w:hanging="360"/>
        </w:pPr>
      </w:lvl>
    </w:lvlOverride>
    <w:lvlOverride w:ilvl="5">
      <w:lvl w:ilvl="5" w:tentative="1">
        <w:start w:val="1"/>
        <w:numFmt w:val="decimal"/>
        <w:lvlText w:val="%6."/>
        <w:lvlJc w:val="left"/>
        <w:pPr>
          <w:tabs>
            <w:tab w:val="num" w:pos="4320"/>
          </w:tabs>
          <w:ind w:left="4320" w:hanging="360"/>
        </w:pPr>
      </w:lvl>
    </w:lvlOverride>
    <w:lvlOverride w:ilvl="6">
      <w:lvl w:ilvl="6" w:tentative="1">
        <w:start w:val="1"/>
        <w:numFmt w:val="decimal"/>
        <w:lvlText w:val="%7."/>
        <w:lvlJc w:val="left"/>
        <w:pPr>
          <w:tabs>
            <w:tab w:val="num" w:pos="5040"/>
          </w:tabs>
          <w:ind w:left="5040" w:hanging="360"/>
        </w:pPr>
      </w:lvl>
    </w:lvlOverride>
    <w:lvlOverride w:ilvl="7">
      <w:lvl w:ilvl="7" w:tentative="1">
        <w:start w:val="1"/>
        <w:numFmt w:val="decimal"/>
        <w:lvlText w:val="%8."/>
        <w:lvlJc w:val="left"/>
        <w:pPr>
          <w:tabs>
            <w:tab w:val="num" w:pos="5760"/>
          </w:tabs>
          <w:ind w:left="5760" w:hanging="360"/>
        </w:pPr>
      </w:lvl>
    </w:lvlOverride>
    <w:lvlOverride w:ilvl="8">
      <w:lvl w:ilvl="8" w:tentative="1">
        <w:start w:val="1"/>
        <w:numFmt w:val="decimal"/>
        <w:lvlText w:val="%9."/>
        <w:lvlJc w:val="left"/>
        <w:pPr>
          <w:tabs>
            <w:tab w:val="num" w:pos="6480"/>
          </w:tabs>
          <w:ind w:left="6480" w:hanging="360"/>
        </w:pPr>
      </w:lvl>
    </w:lvlOverride>
  </w:num>
  <w:num w:numId="8">
    <w:abstractNumId w:val="15"/>
  </w:num>
  <w:num w:numId="9">
    <w:abstractNumId w:val="7"/>
  </w:num>
  <w:num w:numId="10">
    <w:abstractNumId w:val="18"/>
  </w:num>
  <w:num w:numId="11">
    <w:abstractNumId w:val="6"/>
  </w:num>
  <w:num w:numId="12">
    <w:abstractNumId w:val="12"/>
  </w:num>
  <w:num w:numId="13">
    <w:abstractNumId w:val="16"/>
  </w:num>
  <w:num w:numId="14">
    <w:abstractNumId w:val="5"/>
  </w:num>
  <w:num w:numId="15">
    <w:abstractNumId w:val="9"/>
  </w:num>
  <w:num w:numId="16">
    <w:abstractNumId w:val="14"/>
  </w:num>
  <w:num w:numId="17">
    <w:abstractNumId w:val="17"/>
  </w:num>
  <w:num w:numId="18">
    <w:abstractNumId w:val="4"/>
  </w:num>
  <w:num w:numId="19">
    <w:abstractNumId w:val="1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Greg Hutchins">
    <w15:presenceInfo w15:providerId="Windows Live" w15:userId="5e3510a1e8edea89"/>
  </w15:person>
  <w15:person w15:author="Greg">
    <w15:presenceInfo w15:providerId="None" w15:userId="Gre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2412"/>
    <w:rsid w:val="00015898"/>
    <w:rsid w:val="000439BA"/>
    <w:rsid w:val="0006471B"/>
    <w:rsid w:val="000C335D"/>
    <w:rsid w:val="0011647B"/>
    <w:rsid w:val="001228CE"/>
    <w:rsid w:val="001462A2"/>
    <w:rsid w:val="0015789A"/>
    <w:rsid w:val="001918E1"/>
    <w:rsid w:val="001A06E9"/>
    <w:rsid w:val="001B682C"/>
    <w:rsid w:val="001E68A6"/>
    <w:rsid w:val="001F1564"/>
    <w:rsid w:val="00222CBB"/>
    <w:rsid w:val="002C3E9F"/>
    <w:rsid w:val="002D36B8"/>
    <w:rsid w:val="002E3E34"/>
    <w:rsid w:val="00324CD0"/>
    <w:rsid w:val="003C757D"/>
    <w:rsid w:val="003D6FC0"/>
    <w:rsid w:val="003E75FF"/>
    <w:rsid w:val="0040757A"/>
    <w:rsid w:val="004563B2"/>
    <w:rsid w:val="00491273"/>
    <w:rsid w:val="004B4A9E"/>
    <w:rsid w:val="004D2D55"/>
    <w:rsid w:val="00507011"/>
    <w:rsid w:val="00541B5A"/>
    <w:rsid w:val="005719F4"/>
    <w:rsid w:val="00592BAA"/>
    <w:rsid w:val="00594F29"/>
    <w:rsid w:val="005A3A30"/>
    <w:rsid w:val="005E138D"/>
    <w:rsid w:val="00636428"/>
    <w:rsid w:val="00646281"/>
    <w:rsid w:val="00651F56"/>
    <w:rsid w:val="00663F7E"/>
    <w:rsid w:val="00671F81"/>
    <w:rsid w:val="00692412"/>
    <w:rsid w:val="006D09E9"/>
    <w:rsid w:val="00741AE8"/>
    <w:rsid w:val="00752E22"/>
    <w:rsid w:val="007F09EC"/>
    <w:rsid w:val="00821277"/>
    <w:rsid w:val="00823E75"/>
    <w:rsid w:val="00836D02"/>
    <w:rsid w:val="00845B08"/>
    <w:rsid w:val="008B23A5"/>
    <w:rsid w:val="008E6BD8"/>
    <w:rsid w:val="00900569"/>
    <w:rsid w:val="00957102"/>
    <w:rsid w:val="009F1370"/>
    <w:rsid w:val="009F4120"/>
    <w:rsid w:val="00A02FBC"/>
    <w:rsid w:val="00A17692"/>
    <w:rsid w:val="00A62381"/>
    <w:rsid w:val="00A7741F"/>
    <w:rsid w:val="00AC541E"/>
    <w:rsid w:val="00AE5544"/>
    <w:rsid w:val="00AE6EC1"/>
    <w:rsid w:val="00B10AD4"/>
    <w:rsid w:val="00B56185"/>
    <w:rsid w:val="00B74DEC"/>
    <w:rsid w:val="00BA0118"/>
    <w:rsid w:val="00BC0348"/>
    <w:rsid w:val="00BC2077"/>
    <w:rsid w:val="00BE1D6F"/>
    <w:rsid w:val="00BE6FAF"/>
    <w:rsid w:val="00C05EC3"/>
    <w:rsid w:val="00C402EB"/>
    <w:rsid w:val="00C524E0"/>
    <w:rsid w:val="00C667BC"/>
    <w:rsid w:val="00C71C70"/>
    <w:rsid w:val="00CB6024"/>
    <w:rsid w:val="00CB6993"/>
    <w:rsid w:val="00CE3387"/>
    <w:rsid w:val="00CE38E6"/>
    <w:rsid w:val="00CF7845"/>
    <w:rsid w:val="00D175E7"/>
    <w:rsid w:val="00D22F34"/>
    <w:rsid w:val="00D23945"/>
    <w:rsid w:val="00D5132C"/>
    <w:rsid w:val="00D93E91"/>
    <w:rsid w:val="00DA0A53"/>
    <w:rsid w:val="00DC16AC"/>
    <w:rsid w:val="00E3793F"/>
    <w:rsid w:val="00E640BB"/>
    <w:rsid w:val="00EC57AD"/>
    <w:rsid w:val="00EF4C70"/>
    <w:rsid w:val="00F542FD"/>
    <w:rsid w:val="00F87A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D16FEC"/>
  <w15:chartTrackingRefBased/>
  <w15:docId w15:val="{28939EA9-7FEA-4366-BF88-6D0FB9558DB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719F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4B4A9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3E75F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9F4120"/>
    <w:pPr>
      <w:spacing w:after="0" w:line="240" w:lineRule="auto"/>
      <w:contextualSpacing/>
    </w:pPr>
    <w:rPr>
      <w:rFonts w:ascii="Arial" w:eastAsia="Arial" w:hAnsi="Arial" w:cs="Arial"/>
      <w:lang w:val="e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link w:val="TitleChar"/>
    <w:uiPriority w:val="2"/>
    <w:unhideWhenUsed/>
    <w:qFormat/>
    <w:rsid w:val="005719F4"/>
    <w:pPr>
      <w:pBdr>
        <w:top w:val="double" w:sz="6" w:space="8" w:color="404040" w:themeColor="text1" w:themeTint="BF"/>
        <w:bottom w:val="double" w:sz="6" w:space="8" w:color="404040" w:themeColor="text1" w:themeTint="BF"/>
      </w:pBdr>
      <w:spacing w:before="240" w:after="200" w:line="240" w:lineRule="auto"/>
      <w:contextualSpacing/>
      <w:jc w:val="center"/>
    </w:pPr>
    <w:rPr>
      <w:rFonts w:ascii="Arial" w:eastAsia="Times New Roman" w:hAnsi="Arial" w:cs="Times New Roman"/>
      <w:b/>
      <w:caps/>
      <w:spacing w:val="20"/>
    </w:rPr>
  </w:style>
  <w:style w:type="character" w:customStyle="1" w:styleId="TitleChar">
    <w:name w:val="Title Char"/>
    <w:basedOn w:val="DefaultParagraphFont"/>
    <w:link w:val="Title"/>
    <w:uiPriority w:val="2"/>
    <w:rsid w:val="005719F4"/>
    <w:rPr>
      <w:rFonts w:ascii="Arial" w:eastAsia="Times New Roman" w:hAnsi="Arial" w:cs="Times New Roman"/>
      <w:b/>
      <w:caps/>
      <w:spacing w:val="20"/>
    </w:rPr>
  </w:style>
  <w:style w:type="character" w:customStyle="1" w:styleId="Heading1Char">
    <w:name w:val="Heading 1 Char"/>
    <w:basedOn w:val="DefaultParagraphFont"/>
    <w:link w:val="Heading1"/>
    <w:uiPriority w:val="9"/>
    <w:rsid w:val="005719F4"/>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4B4A9E"/>
    <w:pPr>
      <w:ind w:left="720"/>
      <w:contextualSpacing/>
    </w:pPr>
  </w:style>
  <w:style w:type="character" w:customStyle="1" w:styleId="Heading2Char">
    <w:name w:val="Heading 2 Char"/>
    <w:basedOn w:val="DefaultParagraphFont"/>
    <w:link w:val="Heading2"/>
    <w:uiPriority w:val="9"/>
    <w:rsid w:val="004B4A9E"/>
    <w:rPr>
      <w:rFonts w:asciiTheme="majorHAnsi" w:eastAsiaTheme="majorEastAsia" w:hAnsiTheme="majorHAnsi" w:cstheme="majorBidi"/>
      <w:color w:val="2F5496" w:themeColor="accent1" w:themeShade="BF"/>
      <w:sz w:val="26"/>
      <w:szCs w:val="26"/>
    </w:rPr>
  </w:style>
  <w:style w:type="paragraph" w:styleId="NormalWeb">
    <w:name w:val="Normal (Web)"/>
    <w:basedOn w:val="Normal"/>
    <w:uiPriority w:val="99"/>
    <w:semiHidden/>
    <w:unhideWhenUsed/>
    <w:rsid w:val="00222CBB"/>
    <w:pPr>
      <w:spacing w:before="100" w:beforeAutospacing="1" w:after="100" w:afterAutospacing="1" w:line="240" w:lineRule="auto"/>
    </w:pPr>
    <w:rPr>
      <w:rFonts w:ascii="Times New Roman" w:eastAsia="Times New Roman" w:hAnsi="Times New Roman" w:cs="Times New Roman"/>
      <w:sz w:val="24"/>
      <w:szCs w:val="24"/>
    </w:rPr>
  </w:style>
  <w:style w:type="paragraph" w:styleId="BalloonText">
    <w:name w:val="Balloon Text"/>
    <w:basedOn w:val="Normal"/>
    <w:link w:val="BalloonTextChar"/>
    <w:uiPriority w:val="99"/>
    <w:semiHidden/>
    <w:unhideWhenUsed/>
    <w:rsid w:val="00C524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524E0"/>
    <w:rPr>
      <w:rFonts w:ascii="Segoe UI" w:hAnsi="Segoe UI" w:cs="Segoe UI"/>
      <w:sz w:val="18"/>
      <w:szCs w:val="18"/>
    </w:rPr>
  </w:style>
  <w:style w:type="paragraph" w:styleId="Header">
    <w:name w:val="header"/>
    <w:basedOn w:val="Normal"/>
    <w:link w:val="HeaderChar"/>
    <w:uiPriority w:val="99"/>
    <w:unhideWhenUsed/>
    <w:rsid w:val="00E640BB"/>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40BB"/>
  </w:style>
  <w:style w:type="paragraph" w:styleId="Footer">
    <w:name w:val="footer"/>
    <w:basedOn w:val="Normal"/>
    <w:link w:val="FooterChar"/>
    <w:uiPriority w:val="99"/>
    <w:unhideWhenUsed/>
    <w:rsid w:val="00E640BB"/>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40BB"/>
  </w:style>
  <w:style w:type="character" w:customStyle="1" w:styleId="Heading3Char">
    <w:name w:val="Heading 3 Char"/>
    <w:basedOn w:val="DefaultParagraphFont"/>
    <w:link w:val="Heading3"/>
    <w:uiPriority w:val="9"/>
    <w:rsid w:val="003E75FF"/>
    <w:rPr>
      <w:rFonts w:asciiTheme="majorHAnsi" w:eastAsiaTheme="majorEastAsia" w:hAnsiTheme="majorHAnsi" w:cstheme="majorBidi"/>
      <w:color w:val="1F3763" w:themeColor="accent1" w:themeShade="7F"/>
      <w:sz w:val="24"/>
      <w:szCs w:val="24"/>
    </w:rPr>
  </w:style>
  <w:style w:type="paragraph" w:styleId="TOCHeading">
    <w:name w:val="TOC Heading"/>
    <w:basedOn w:val="Heading1"/>
    <w:next w:val="Normal"/>
    <w:uiPriority w:val="39"/>
    <w:unhideWhenUsed/>
    <w:qFormat/>
    <w:rsid w:val="00F542FD"/>
    <w:pPr>
      <w:outlineLvl w:val="9"/>
    </w:pPr>
  </w:style>
  <w:style w:type="paragraph" w:styleId="TOC1">
    <w:name w:val="toc 1"/>
    <w:basedOn w:val="Normal"/>
    <w:next w:val="Normal"/>
    <w:autoRedefine/>
    <w:uiPriority w:val="39"/>
    <w:unhideWhenUsed/>
    <w:rsid w:val="00F542FD"/>
    <w:pPr>
      <w:tabs>
        <w:tab w:val="right" w:leader="dot" w:pos="9350"/>
      </w:tabs>
      <w:spacing w:after="100"/>
      <w:pPrChange w:id="0" w:author="Greg Hutchins" w:date="2018-12-09T16:38:00Z">
        <w:pPr>
          <w:spacing w:after="100" w:line="259" w:lineRule="auto"/>
        </w:pPr>
      </w:pPrChange>
    </w:pPr>
    <w:rPr>
      <w:rPrChange w:id="0" w:author="Greg Hutchins" w:date="2018-12-09T16:38:00Z">
        <w:rPr>
          <w:rFonts w:asciiTheme="minorHAnsi" w:eastAsiaTheme="minorHAnsi" w:hAnsiTheme="minorHAnsi" w:cstheme="minorBidi"/>
          <w:sz w:val="22"/>
          <w:szCs w:val="22"/>
          <w:lang w:val="en-US" w:eastAsia="en-US" w:bidi="ar-SA"/>
        </w:rPr>
      </w:rPrChange>
    </w:rPr>
  </w:style>
  <w:style w:type="paragraph" w:styleId="TOC2">
    <w:name w:val="toc 2"/>
    <w:basedOn w:val="Normal"/>
    <w:next w:val="Normal"/>
    <w:autoRedefine/>
    <w:uiPriority w:val="39"/>
    <w:unhideWhenUsed/>
    <w:rsid w:val="00F542FD"/>
    <w:pPr>
      <w:spacing w:after="100"/>
      <w:ind w:left="220"/>
    </w:pPr>
  </w:style>
  <w:style w:type="paragraph" w:styleId="TOC3">
    <w:name w:val="toc 3"/>
    <w:basedOn w:val="Normal"/>
    <w:next w:val="Normal"/>
    <w:autoRedefine/>
    <w:uiPriority w:val="39"/>
    <w:unhideWhenUsed/>
    <w:rsid w:val="00F542FD"/>
    <w:pPr>
      <w:spacing w:after="100"/>
      <w:ind w:left="440"/>
    </w:pPr>
  </w:style>
  <w:style w:type="character" w:styleId="Hyperlink">
    <w:name w:val="Hyperlink"/>
    <w:basedOn w:val="DefaultParagraphFont"/>
    <w:uiPriority w:val="99"/>
    <w:unhideWhenUsed/>
    <w:rsid w:val="00F542FD"/>
    <w:rPr>
      <w:color w:val="0563C1" w:themeColor="hyperlink"/>
      <w:u w:val="single"/>
    </w:rPr>
  </w:style>
  <w:style w:type="paragraph" w:styleId="NoSpacing">
    <w:name w:val="No Spacing"/>
    <w:link w:val="NoSpacingChar"/>
    <w:uiPriority w:val="1"/>
    <w:qFormat/>
    <w:rsid w:val="001F1564"/>
    <w:pPr>
      <w:spacing w:after="0" w:line="240" w:lineRule="auto"/>
    </w:pPr>
    <w:rPr>
      <w:rFonts w:eastAsiaTheme="minorEastAsia"/>
    </w:rPr>
  </w:style>
  <w:style w:type="character" w:customStyle="1" w:styleId="NoSpacingChar">
    <w:name w:val="No Spacing Char"/>
    <w:basedOn w:val="DefaultParagraphFont"/>
    <w:link w:val="NoSpacing"/>
    <w:uiPriority w:val="1"/>
    <w:rsid w:val="001F1564"/>
    <w:rPr>
      <w:rFonts w:eastAsiaTheme="minorEastAsi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141259">
      <w:bodyDiv w:val="1"/>
      <w:marLeft w:val="0"/>
      <w:marRight w:val="0"/>
      <w:marTop w:val="0"/>
      <w:marBottom w:val="0"/>
      <w:divBdr>
        <w:top w:val="none" w:sz="0" w:space="0" w:color="auto"/>
        <w:left w:val="none" w:sz="0" w:space="0" w:color="auto"/>
        <w:bottom w:val="none" w:sz="0" w:space="0" w:color="auto"/>
        <w:right w:val="none" w:sz="0" w:space="0" w:color="auto"/>
      </w:divBdr>
    </w:div>
    <w:div w:id="640502002">
      <w:bodyDiv w:val="1"/>
      <w:marLeft w:val="0"/>
      <w:marRight w:val="0"/>
      <w:marTop w:val="0"/>
      <w:marBottom w:val="0"/>
      <w:divBdr>
        <w:top w:val="none" w:sz="0" w:space="0" w:color="auto"/>
        <w:left w:val="none" w:sz="0" w:space="0" w:color="auto"/>
        <w:bottom w:val="none" w:sz="0" w:space="0" w:color="auto"/>
        <w:right w:val="none" w:sz="0" w:space="0" w:color="auto"/>
      </w:divBdr>
    </w:div>
    <w:div w:id="1362626361">
      <w:bodyDiv w:val="1"/>
      <w:marLeft w:val="0"/>
      <w:marRight w:val="0"/>
      <w:marTop w:val="0"/>
      <w:marBottom w:val="0"/>
      <w:divBdr>
        <w:top w:val="none" w:sz="0" w:space="0" w:color="auto"/>
        <w:left w:val="none" w:sz="0" w:space="0" w:color="auto"/>
        <w:bottom w:val="none" w:sz="0" w:space="0" w:color="auto"/>
        <w:right w:val="none" w:sz="0" w:space="0" w:color="auto"/>
      </w:divBdr>
    </w:div>
    <w:div w:id="2008165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tyles" Target="styles.xml"/><Relationship Id="rId21" Type="http://schemas.openxmlformats.org/officeDocument/2006/relationships/image" Target="media/image11.png"/><Relationship Id="rId34" Type="http://schemas.microsoft.com/office/2011/relationships/people" Target="people.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footer" Target="footer1.xml"/><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oleObject" Target="embeddings/oleObject2.bin"/><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oleObject" Target="embeddings/oleObject1.bin"/><Relationship Id="rId19" Type="http://schemas.openxmlformats.org/officeDocument/2006/relationships/image" Target="media/image10.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7D0FE4-2DB3-4226-8B28-031874850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29</Pages>
  <Words>4611</Words>
  <Characters>26284</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30834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Final Project Report</dc:subject>
  <dc:creator>Megha Sharma                                                    Divya Singh                                                           Greg Hutchins</dc:creator>
  <cp:keywords/>
  <dc:description/>
  <cp:lastModifiedBy>Greg Hutchins</cp:lastModifiedBy>
  <cp:revision>2</cp:revision>
  <dcterms:created xsi:type="dcterms:W3CDTF">2018-12-12T16:01:00Z</dcterms:created>
  <dcterms:modified xsi:type="dcterms:W3CDTF">2018-12-12T16:01:00Z</dcterms:modified>
</cp:coreProperties>
</file>